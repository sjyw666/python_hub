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67B07" w14:textId="77777777" w:rsidR="002B13D7" w:rsidRDefault="002B13D7">
      <w:pPr>
        <w:jc w:val="center"/>
        <w:rPr>
          <w:rFonts w:ascii="微软雅黑" w:eastAsia="微软雅黑" w:hAnsi="微软雅黑" w:cs="微软雅黑"/>
          <w:sz w:val="44"/>
          <w:szCs w:val="44"/>
        </w:rPr>
      </w:pPr>
      <w:bookmarkStart w:id="0" w:name="_Hlk47093415"/>
      <w:bookmarkEnd w:id="0"/>
    </w:p>
    <w:p w14:paraId="792A77C8" w14:textId="77777777" w:rsidR="002B13D7" w:rsidRDefault="002B13D7">
      <w:pPr>
        <w:jc w:val="center"/>
        <w:rPr>
          <w:rFonts w:ascii="微软雅黑" w:eastAsia="微软雅黑" w:hAnsi="微软雅黑" w:cs="微软雅黑"/>
          <w:sz w:val="44"/>
          <w:szCs w:val="44"/>
        </w:rPr>
      </w:pPr>
    </w:p>
    <w:p w14:paraId="6D42355B" w14:textId="77777777" w:rsidR="002B13D7" w:rsidRDefault="002B13D7">
      <w:pPr>
        <w:jc w:val="center"/>
        <w:rPr>
          <w:rFonts w:ascii="微软雅黑" w:eastAsia="微软雅黑" w:hAnsi="微软雅黑" w:cs="微软雅黑"/>
          <w:sz w:val="44"/>
          <w:szCs w:val="44"/>
        </w:rPr>
      </w:pPr>
    </w:p>
    <w:p w14:paraId="2005CE16" w14:textId="77777777" w:rsidR="002B13D7" w:rsidRDefault="002B13D7">
      <w:pPr>
        <w:jc w:val="center"/>
        <w:rPr>
          <w:rFonts w:ascii="微软雅黑" w:eastAsia="微软雅黑" w:hAnsi="微软雅黑" w:cs="微软雅黑"/>
          <w:sz w:val="44"/>
          <w:szCs w:val="44"/>
        </w:rPr>
      </w:pPr>
    </w:p>
    <w:p w14:paraId="19BFD65F" w14:textId="77777777" w:rsidR="002B13D7" w:rsidRDefault="002B13D7">
      <w:pPr>
        <w:jc w:val="center"/>
        <w:rPr>
          <w:rFonts w:ascii="微软雅黑" w:eastAsia="微软雅黑" w:hAnsi="微软雅黑" w:cs="微软雅黑"/>
          <w:sz w:val="44"/>
          <w:szCs w:val="44"/>
        </w:rPr>
      </w:pPr>
    </w:p>
    <w:p w14:paraId="6F8FACB6" w14:textId="77777777" w:rsidR="002B13D7" w:rsidRDefault="002B13D7">
      <w:pPr>
        <w:jc w:val="center"/>
        <w:rPr>
          <w:rFonts w:ascii="微软雅黑" w:eastAsia="微软雅黑" w:hAnsi="微软雅黑" w:cs="微软雅黑"/>
          <w:sz w:val="44"/>
          <w:szCs w:val="44"/>
        </w:rPr>
      </w:pPr>
    </w:p>
    <w:p w14:paraId="75E1B6C7" w14:textId="77777777" w:rsidR="002B13D7" w:rsidRDefault="00426007">
      <w:pPr>
        <w:jc w:val="center"/>
        <w:rPr>
          <w:rFonts w:ascii="微软雅黑" w:eastAsia="微软雅黑" w:hAnsi="微软雅黑" w:cs="微软雅黑"/>
          <w:sz w:val="44"/>
          <w:szCs w:val="44"/>
        </w:rPr>
      </w:pPr>
      <w:bookmarkStart w:id="1" w:name="_Hlk93589329"/>
      <w:r>
        <w:rPr>
          <w:rFonts w:ascii="微软雅黑" w:eastAsia="微软雅黑" w:hAnsi="微软雅黑" w:cs="微软雅黑" w:hint="eastAsia"/>
          <w:sz w:val="44"/>
          <w:szCs w:val="44"/>
        </w:rPr>
        <w:t>SGAVE电商后台系统需求文档</w:t>
      </w:r>
      <w:bookmarkEnd w:id="1"/>
    </w:p>
    <w:p w14:paraId="6F2DE973" w14:textId="77777777" w:rsidR="002B13D7" w:rsidRDefault="002B13D7">
      <w:pPr>
        <w:jc w:val="center"/>
        <w:rPr>
          <w:rFonts w:ascii="微软雅黑" w:eastAsia="微软雅黑" w:hAnsi="微软雅黑" w:cs="微软雅黑"/>
        </w:rPr>
      </w:pPr>
    </w:p>
    <w:p w14:paraId="4F61D60A" w14:textId="77777777" w:rsidR="002B13D7" w:rsidRDefault="002B13D7">
      <w:pPr>
        <w:jc w:val="center"/>
        <w:rPr>
          <w:rFonts w:ascii="微软雅黑" w:eastAsia="微软雅黑" w:hAnsi="微软雅黑" w:cs="微软雅黑"/>
        </w:rPr>
      </w:pPr>
    </w:p>
    <w:p w14:paraId="775D21CF" w14:textId="77777777" w:rsidR="002B13D7" w:rsidRDefault="002B13D7">
      <w:pPr>
        <w:jc w:val="center"/>
        <w:rPr>
          <w:rFonts w:ascii="微软雅黑" w:eastAsia="微软雅黑" w:hAnsi="微软雅黑" w:cs="微软雅黑"/>
        </w:rPr>
      </w:pPr>
    </w:p>
    <w:p w14:paraId="4AE6FCC8" w14:textId="77777777" w:rsidR="002B13D7" w:rsidRDefault="002B13D7">
      <w:pPr>
        <w:jc w:val="center"/>
        <w:rPr>
          <w:rFonts w:ascii="微软雅黑" w:eastAsia="微软雅黑" w:hAnsi="微软雅黑" w:cs="微软雅黑"/>
        </w:rPr>
      </w:pPr>
    </w:p>
    <w:p w14:paraId="1A7C64CB" w14:textId="77777777" w:rsidR="002B13D7" w:rsidRDefault="002B13D7">
      <w:pPr>
        <w:jc w:val="center"/>
        <w:rPr>
          <w:rFonts w:ascii="微软雅黑" w:eastAsia="微软雅黑" w:hAnsi="微软雅黑" w:cs="微软雅黑"/>
        </w:rPr>
      </w:pPr>
    </w:p>
    <w:p w14:paraId="313374F2" w14:textId="77777777" w:rsidR="002B13D7" w:rsidRDefault="002B13D7">
      <w:pPr>
        <w:jc w:val="center"/>
        <w:rPr>
          <w:rFonts w:ascii="微软雅黑" w:eastAsia="微软雅黑" w:hAnsi="微软雅黑" w:cs="微软雅黑"/>
        </w:rPr>
      </w:pPr>
    </w:p>
    <w:p w14:paraId="1E1A4068" w14:textId="77777777" w:rsidR="002B13D7" w:rsidRDefault="002B13D7">
      <w:pPr>
        <w:jc w:val="center"/>
        <w:rPr>
          <w:rFonts w:ascii="微软雅黑" w:eastAsia="微软雅黑" w:hAnsi="微软雅黑" w:cs="微软雅黑"/>
        </w:rPr>
      </w:pPr>
    </w:p>
    <w:p w14:paraId="70259D1C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6E093860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72C4A8CB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7D8C5F91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0D3B2634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31355B5A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66FE69F4" w14:textId="77777777" w:rsidR="002B13D7" w:rsidRDefault="002B13D7">
      <w:pPr>
        <w:rPr>
          <w:rFonts w:ascii="微软雅黑" w:eastAsia="微软雅黑" w:hAnsi="微软雅黑" w:cs="微软雅黑"/>
        </w:rPr>
      </w:pPr>
    </w:p>
    <w:p w14:paraId="4933A2D0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5CF9D1FD" w14:textId="77777777" w:rsidR="002B13D7" w:rsidRDefault="00426007">
      <w:pPr>
        <w:widowControl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br w:type="page"/>
      </w:r>
    </w:p>
    <w:p w14:paraId="76F9BB3C" w14:textId="77777777" w:rsidR="002B13D7" w:rsidRDefault="00426007">
      <w:pPr>
        <w:rPr>
          <w:rFonts w:ascii="微软雅黑" w:eastAsia="微软雅黑" w:hAnsi="微软雅黑" w:cs="微软雅黑"/>
          <w:b/>
          <w:sz w:val="28"/>
          <w:szCs w:val="28"/>
        </w:rPr>
      </w:pPr>
      <w:r>
        <w:rPr>
          <w:rFonts w:ascii="微软雅黑" w:eastAsia="微软雅黑" w:hAnsi="微软雅黑" w:cs="微软雅黑" w:hint="eastAsia"/>
          <w:b/>
          <w:sz w:val="28"/>
          <w:szCs w:val="28"/>
        </w:rPr>
        <w:lastRenderedPageBreak/>
        <w:t>文档的历史记录</w:t>
      </w:r>
    </w:p>
    <w:tbl>
      <w:tblPr>
        <w:tblW w:w="90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26"/>
        <w:gridCol w:w="1804"/>
        <w:gridCol w:w="1418"/>
        <w:gridCol w:w="1730"/>
        <w:gridCol w:w="1583"/>
        <w:gridCol w:w="1473"/>
      </w:tblGrid>
      <w:tr w:rsidR="002B13D7" w14:paraId="67560433" w14:textId="77777777">
        <w:tc>
          <w:tcPr>
            <w:tcW w:w="1026" w:type="dxa"/>
            <w:shd w:val="clear" w:color="auto" w:fill="E6E6E6"/>
          </w:tcPr>
          <w:p w14:paraId="6590F55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版本号</w:t>
            </w:r>
          </w:p>
        </w:tc>
        <w:tc>
          <w:tcPr>
            <w:tcW w:w="1804" w:type="dxa"/>
            <w:shd w:val="clear" w:color="auto" w:fill="E6E6E6"/>
          </w:tcPr>
          <w:p w14:paraId="051FFC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日期</w:t>
            </w:r>
          </w:p>
        </w:tc>
        <w:tc>
          <w:tcPr>
            <w:tcW w:w="1418" w:type="dxa"/>
            <w:shd w:val="clear" w:color="auto" w:fill="E6E6E6"/>
          </w:tcPr>
          <w:p w14:paraId="37254B7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作者</w:t>
            </w:r>
          </w:p>
        </w:tc>
        <w:tc>
          <w:tcPr>
            <w:tcW w:w="1730" w:type="dxa"/>
            <w:shd w:val="clear" w:color="auto" w:fill="E6E6E6"/>
          </w:tcPr>
          <w:p w14:paraId="2CCD76E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更新</w:t>
            </w:r>
          </w:p>
        </w:tc>
        <w:tc>
          <w:tcPr>
            <w:tcW w:w="1583" w:type="dxa"/>
            <w:shd w:val="clear" w:color="auto" w:fill="E6E6E6"/>
          </w:tcPr>
          <w:p w14:paraId="6156CE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评审记录</w:t>
            </w:r>
          </w:p>
        </w:tc>
        <w:tc>
          <w:tcPr>
            <w:tcW w:w="1473" w:type="dxa"/>
            <w:shd w:val="clear" w:color="auto" w:fill="E6E6E6"/>
          </w:tcPr>
          <w:p w14:paraId="5A2C0F5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备注</w:t>
            </w:r>
          </w:p>
        </w:tc>
      </w:tr>
      <w:tr w:rsidR="002B13D7" w14:paraId="7429B736" w14:textId="77777777">
        <w:trPr>
          <w:trHeight w:val="506"/>
        </w:trPr>
        <w:tc>
          <w:tcPr>
            <w:tcW w:w="1026" w:type="dxa"/>
            <w:shd w:val="clear" w:color="auto" w:fill="auto"/>
            <w:vAlign w:val="center"/>
          </w:tcPr>
          <w:p w14:paraId="69EC19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1.0</w:t>
            </w:r>
          </w:p>
        </w:tc>
        <w:tc>
          <w:tcPr>
            <w:tcW w:w="1804" w:type="dxa"/>
            <w:shd w:val="clear" w:color="auto" w:fill="auto"/>
            <w:vAlign w:val="center"/>
          </w:tcPr>
          <w:p w14:paraId="218ECED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2022年2月22日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EA1820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730" w:type="dxa"/>
            <w:shd w:val="clear" w:color="auto" w:fill="auto"/>
            <w:vAlign w:val="center"/>
          </w:tcPr>
          <w:p w14:paraId="1506B0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  <w:sz w:val="18"/>
                <w:szCs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szCs w:val="18"/>
              </w:rPr>
              <w:t>创建文档</w:t>
            </w:r>
          </w:p>
        </w:tc>
        <w:tc>
          <w:tcPr>
            <w:tcW w:w="1583" w:type="dxa"/>
            <w:shd w:val="clear" w:color="auto" w:fill="auto"/>
            <w:vAlign w:val="center"/>
          </w:tcPr>
          <w:p w14:paraId="3CACC8B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473" w:type="dxa"/>
            <w:shd w:val="clear" w:color="auto" w:fill="auto"/>
            <w:vAlign w:val="center"/>
          </w:tcPr>
          <w:p w14:paraId="4B9D7F4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</w:tr>
      <w:tr w:rsidR="002B13D7" w14:paraId="5A21A029" w14:textId="77777777">
        <w:tc>
          <w:tcPr>
            <w:tcW w:w="1026" w:type="dxa"/>
            <w:shd w:val="clear" w:color="auto" w:fill="auto"/>
            <w:vAlign w:val="center"/>
          </w:tcPr>
          <w:p w14:paraId="7F6697B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804" w:type="dxa"/>
            <w:shd w:val="clear" w:color="auto" w:fill="auto"/>
            <w:vAlign w:val="center"/>
          </w:tcPr>
          <w:p w14:paraId="1DD62B8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  <w:sz w:val="18"/>
                <w:szCs w:val="18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3C51C0B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30" w:type="dxa"/>
            <w:shd w:val="clear" w:color="auto" w:fill="auto"/>
            <w:vAlign w:val="center"/>
          </w:tcPr>
          <w:p w14:paraId="275B66C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583" w:type="dxa"/>
            <w:shd w:val="clear" w:color="auto" w:fill="auto"/>
            <w:vAlign w:val="center"/>
          </w:tcPr>
          <w:p w14:paraId="7881C304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473" w:type="dxa"/>
            <w:shd w:val="clear" w:color="auto" w:fill="auto"/>
            <w:vAlign w:val="center"/>
          </w:tcPr>
          <w:p w14:paraId="2523668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</w:tr>
      <w:tr w:rsidR="002B13D7" w14:paraId="59CD2F5F" w14:textId="77777777">
        <w:tc>
          <w:tcPr>
            <w:tcW w:w="1026" w:type="dxa"/>
            <w:shd w:val="clear" w:color="auto" w:fill="auto"/>
            <w:vAlign w:val="center"/>
          </w:tcPr>
          <w:p w14:paraId="570A318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804" w:type="dxa"/>
            <w:shd w:val="clear" w:color="auto" w:fill="auto"/>
            <w:vAlign w:val="center"/>
          </w:tcPr>
          <w:p w14:paraId="3D1B638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5EC54D0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30" w:type="dxa"/>
            <w:shd w:val="clear" w:color="auto" w:fill="auto"/>
            <w:vAlign w:val="center"/>
          </w:tcPr>
          <w:p w14:paraId="5229582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583" w:type="dxa"/>
            <w:shd w:val="clear" w:color="auto" w:fill="auto"/>
            <w:vAlign w:val="center"/>
          </w:tcPr>
          <w:p w14:paraId="172833C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473" w:type="dxa"/>
            <w:shd w:val="clear" w:color="auto" w:fill="auto"/>
            <w:vAlign w:val="center"/>
          </w:tcPr>
          <w:p w14:paraId="7C58129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</w:tr>
    </w:tbl>
    <w:p w14:paraId="2F9F4287" w14:textId="77777777" w:rsidR="002B13D7" w:rsidRDefault="002B13D7">
      <w:pPr>
        <w:pStyle w:val="1818201"/>
        <w:jc w:val="left"/>
        <w:rPr>
          <w:rFonts w:ascii="微软雅黑" w:eastAsia="微软雅黑" w:hAnsi="微软雅黑" w:cs="微软雅黑"/>
          <w:sz w:val="21"/>
          <w:szCs w:val="21"/>
        </w:rPr>
      </w:pPr>
    </w:p>
    <w:p w14:paraId="0BC807EB" w14:textId="77777777" w:rsidR="002B13D7" w:rsidRDefault="00426007">
      <w:pPr>
        <w:widowControl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szCs w:val="21"/>
        </w:rPr>
        <w:br w:type="page"/>
      </w:r>
    </w:p>
    <w:p w14:paraId="13E471CE" w14:textId="77777777" w:rsidR="002B13D7" w:rsidRDefault="00426007">
      <w:pPr>
        <w:pStyle w:val="1"/>
        <w:numPr>
          <w:ilvl w:val="0"/>
          <w:numId w:val="3"/>
        </w:numPr>
        <w:jc w:val="both"/>
        <w:rPr>
          <w:rFonts w:ascii="微软雅黑" w:eastAsia="微软雅黑" w:hAnsi="微软雅黑" w:cs="微软雅黑"/>
        </w:rPr>
      </w:pPr>
      <w:bookmarkStart w:id="2" w:name="_Toc15490"/>
      <w:r>
        <w:rPr>
          <w:rFonts w:ascii="微软雅黑" w:eastAsia="微软雅黑" w:hAnsi="微软雅黑" w:cs="微软雅黑" w:hint="eastAsia"/>
        </w:rPr>
        <w:lastRenderedPageBreak/>
        <w:t>需求文档说明</w:t>
      </w:r>
      <w:bookmarkEnd w:id="2"/>
    </w:p>
    <w:p w14:paraId="3DEE9E7D" w14:textId="77777777" w:rsidR="002B13D7" w:rsidRDefault="00426007">
      <w:pPr>
        <w:rPr>
          <w:rFonts w:ascii="微软雅黑" w:eastAsia="微软雅黑" w:hAnsi="微软雅黑" w:cs="微软雅黑"/>
          <w:color w:val="000000"/>
          <w:szCs w:val="21"/>
        </w:rPr>
      </w:pPr>
      <w:bookmarkStart w:id="3" w:name="_Hlk93589513"/>
      <w:r>
        <w:rPr>
          <w:rFonts w:ascii="微软雅黑" w:eastAsia="微软雅黑" w:hAnsi="微软雅黑" w:cs="微软雅黑" w:hint="eastAsia"/>
        </w:rPr>
        <w:t xml:space="preserve">   </w:t>
      </w:r>
      <w:r>
        <w:rPr>
          <w:rFonts w:ascii="微软雅黑" w:eastAsia="微软雅黑" w:hAnsi="微软雅黑" w:cs="微软雅黑" w:hint="eastAsia"/>
          <w:color w:val="000000"/>
          <w:szCs w:val="21"/>
        </w:rPr>
        <w:t>公司一直是做的是快销品的销售的生意，大部分的销售都还是采用线下销售的传统模式，随着电商的兴起，公司也逐步将产品投放到各大电商平台去售卖，销售量确实明显增加，但是由于当下电商平台2选1规则，严重影响到了公司的实际销售，公司领导意识到单纯依附于其他平台，公司的发展性受到了很强的约束，所以经公司领导的慎重决定，公司内部组件研发团队，研发公司自己的o2o电商平台，售卖本公司产品。</w:t>
      </w:r>
    </w:p>
    <w:p w14:paraId="0642F32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此文档为项目后台管理需求文档。</w:t>
      </w:r>
    </w:p>
    <w:p w14:paraId="517725E3" w14:textId="77777777" w:rsidR="002B13D7" w:rsidRDefault="00426007">
      <w:pPr>
        <w:pStyle w:val="1"/>
        <w:numPr>
          <w:ilvl w:val="0"/>
          <w:numId w:val="3"/>
        </w:numPr>
        <w:jc w:val="both"/>
        <w:rPr>
          <w:rFonts w:ascii="微软雅黑" w:eastAsia="微软雅黑" w:hAnsi="微软雅黑" w:cs="微软雅黑"/>
        </w:rPr>
      </w:pPr>
      <w:bookmarkStart w:id="4" w:name="_Toc851"/>
      <w:bookmarkEnd w:id="3"/>
      <w:r>
        <w:rPr>
          <w:rFonts w:ascii="微软雅黑" w:eastAsia="微软雅黑" w:hAnsi="微软雅黑" w:cs="微软雅黑" w:hint="eastAsia"/>
        </w:rPr>
        <w:t>功能需求说明</w:t>
      </w:r>
      <w:bookmarkEnd w:id="4"/>
    </w:p>
    <w:p w14:paraId="62F565EE" w14:textId="77777777" w:rsidR="002B13D7" w:rsidRDefault="00426007">
      <w:pPr>
        <w:pStyle w:val="2"/>
        <w:numPr>
          <w:ilvl w:val="1"/>
          <w:numId w:val="3"/>
        </w:numPr>
        <w:ind w:firstLineChars="200" w:firstLine="560"/>
        <w:rPr>
          <w:rFonts w:ascii="微软雅黑" w:eastAsia="微软雅黑" w:hAnsi="微软雅黑" w:cs="微软雅黑"/>
        </w:rPr>
      </w:pPr>
      <w:bookmarkStart w:id="5" w:name="_Toc25670"/>
      <w:r>
        <w:rPr>
          <w:rFonts w:ascii="微软雅黑" w:eastAsia="微软雅黑" w:hAnsi="微软雅黑" w:cs="微软雅黑" w:hint="eastAsia"/>
        </w:rPr>
        <w:t>登录</w:t>
      </w:r>
      <w:bookmarkEnd w:id="5"/>
    </w:p>
    <w:p w14:paraId="7B544DF3" w14:textId="77777777" w:rsidR="002B13D7" w:rsidRDefault="00426007">
      <w:pPr>
        <w:spacing w:beforeLines="50" w:before="156" w:afterLines="50" w:after="156" w:line="400" w:lineRule="exact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管理员在系统登录页面输入管理员账户（必填），管理员密码（</w:t>
      </w:r>
      <w:r>
        <w:rPr>
          <w:rFonts w:ascii="微软雅黑" w:eastAsia="微软雅黑" w:hAnsi="微软雅黑" w:cs="微软雅黑" w:hint="eastAsia"/>
          <w:color w:val="FF0000"/>
        </w:rPr>
        <w:t>非必填</w:t>
      </w:r>
      <w:r>
        <w:rPr>
          <w:rFonts w:ascii="微软雅黑" w:eastAsia="微软雅黑" w:hAnsi="微软雅黑" w:cs="微软雅黑" w:hint="eastAsia"/>
        </w:rPr>
        <w:t>），点击登录按钮，登录成功默认进入首页。</w:t>
      </w:r>
    </w:p>
    <w:p w14:paraId="6C3F5218" w14:textId="77777777" w:rsidR="002B13D7" w:rsidRDefault="00426007">
      <w:pPr>
        <w:spacing w:beforeLines="50" w:before="156" w:afterLines="50" w:after="156" w:line="400" w:lineRule="exact"/>
        <w:rPr>
          <w:rFonts w:ascii="微软雅黑" w:eastAsia="微软雅黑" w:hAnsi="微软雅黑" w:cs="微软雅黑"/>
          <w:i/>
          <w:iCs/>
          <w:color w:val="FF0000"/>
        </w:rPr>
      </w:pPr>
      <w:r>
        <w:rPr>
          <w:rFonts w:ascii="微软雅黑" w:eastAsia="微软雅黑" w:hAnsi="微软雅黑" w:cs="微软雅黑" w:hint="eastAsia"/>
          <w:i/>
          <w:iCs/>
          <w:color w:val="FF0000"/>
        </w:rPr>
        <w:t>作为管理员密码，必须为必填项</w:t>
      </w:r>
    </w:p>
    <w:p w14:paraId="543D556F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55B33594" wp14:editId="571B3F50">
            <wp:extent cx="5879465" cy="3561715"/>
            <wp:effectExtent l="0" t="0" r="698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0548" cy="357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60C2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图2.1-1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35F7A5B3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CA3DFB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25CA8F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66F3E72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3505F90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89C986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2A8F48C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55E734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21CBC20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20DE82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134704A5" w14:textId="77777777">
        <w:trPr>
          <w:trHeight w:val="397"/>
        </w:trPr>
        <w:tc>
          <w:tcPr>
            <w:tcW w:w="1696" w:type="dxa"/>
            <w:vAlign w:val="center"/>
          </w:tcPr>
          <w:p w14:paraId="0D6EDF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管理员账户</w:t>
            </w:r>
          </w:p>
        </w:tc>
        <w:tc>
          <w:tcPr>
            <w:tcW w:w="1701" w:type="dxa"/>
            <w:vAlign w:val="center"/>
          </w:tcPr>
          <w:p w14:paraId="716E96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A8295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3EBF985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  <w:color w:val="FF0000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74529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admin123</w:t>
            </w:r>
          </w:p>
        </w:tc>
      </w:tr>
      <w:tr w:rsidR="002B13D7" w14:paraId="435EAA02" w14:textId="77777777">
        <w:trPr>
          <w:trHeight w:val="397"/>
        </w:trPr>
        <w:tc>
          <w:tcPr>
            <w:tcW w:w="1696" w:type="dxa"/>
            <w:vAlign w:val="center"/>
          </w:tcPr>
          <w:p w14:paraId="2689EFE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管理员密码</w:t>
            </w:r>
          </w:p>
        </w:tc>
        <w:tc>
          <w:tcPr>
            <w:tcW w:w="1701" w:type="dxa"/>
            <w:vAlign w:val="center"/>
          </w:tcPr>
          <w:p w14:paraId="14C45E9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C6D5DC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1AB3B1D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  <w:color w:val="FF0000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AB9C2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admin123</w:t>
            </w:r>
          </w:p>
        </w:tc>
      </w:tr>
      <w:tr w:rsidR="002B13D7" w14:paraId="750B2225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1ACD99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F23EE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2076799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7C2365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78464CC0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729E3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D16BF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CC89E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登录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78584D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点击后开始登录</w:t>
            </w:r>
          </w:p>
        </w:tc>
      </w:tr>
    </w:tbl>
    <w:p w14:paraId="3BFB4C60" w14:textId="77777777" w:rsidR="002B13D7" w:rsidRDefault="00426007">
      <w:pPr>
        <w:rPr>
          <w:ins w:id="6" w:author="无聊的雨人" w:date="2022-11-23T15:40:00Z"/>
          <w:rFonts w:ascii="微软雅黑" w:eastAsia="微软雅黑" w:hAnsi="微软雅黑" w:cs="微软雅黑"/>
          <w:i/>
          <w:iCs/>
          <w:color w:val="FF0000"/>
        </w:rPr>
      </w:pPr>
      <w:bookmarkStart w:id="7" w:name="_Toc9319"/>
      <w:ins w:id="8" w:author="无聊的雨人" w:date="2022-11-23T15:4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作为后台管理系统，密码应使用</w:t>
        </w:r>
      </w:ins>
      <w:ins w:id="9" w:author="无聊的雨人" w:date="2022-11-23T15:41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复杂</w:t>
        </w:r>
      </w:ins>
      <w:ins w:id="10" w:author="无聊的雨人" w:date="2022-11-23T15:4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规则，数字+字母+特殊</w:t>
        </w:r>
      </w:ins>
      <w:ins w:id="11" w:author="无聊的雨人" w:date="2022-11-23T15:41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字符，不少于8位的组合</w:t>
        </w:r>
      </w:ins>
    </w:p>
    <w:p w14:paraId="32ADC4A2" w14:textId="77777777" w:rsidR="002B13D7" w:rsidRDefault="00426007">
      <w:pPr>
        <w:pStyle w:val="2"/>
        <w:numPr>
          <w:ilvl w:val="1"/>
          <w:numId w:val="3"/>
        </w:numPr>
        <w:ind w:firstLineChars="200" w:firstLine="56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管理员密码修改</w:t>
      </w:r>
      <w:bookmarkEnd w:id="7"/>
    </w:p>
    <w:p w14:paraId="4F5D58D0" w14:textId="77777777" w:rsidR="002B13D7" w:rsidRDefault="00426007">
      <w:pPr>
        <w:widowControl/>
        <w:spacing w:line="360" w:lineRule="auto"/>
        <w:ind w:firstLineChars="200" w:firstLine="440"/>
        <w:jc w:val="left"/>
        <w:rPr>
          <w:ins w:id="12" w:author="无聊的雨人" w:date="2022-11-23T15:47:00Z"/>
          <w:rFonts w:ascii="微软雅黑" w:eastAsia="微软雅黑" w:hAnsi="微软雅黑" w:cs="微软雅黑"/>
          <w:color w:val="000000"/>
          <w:kern w:val="0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000000"/>
          <w:kern w:val="0"/>
          <w:sz w:val="22"/>
          <w:szCs w:val="22"/>
        </w:rPr>
        <w:t>点击工具扩展区域的头像，会出现下拉菜单，点击密码修改，会进入修改密码界面（图2.2-1），输入原密码（</w:t>
      </w:r>
      <w:ins w:id="13" w:author="无聊的雨人" w:date="2022-11-23T15:46:00Z">
        <w:r>
          <w:rPr>
            <w:rFonts w:ascii="微软雅黑" w:eastAsia="微软雅黑" w:hAnsi="微软雅黑" w:cs="微软雅黑" w:hint="eastAsia"/>
            <w:color w:val="FF0000"/>
            <w:kern w:val="0"/>
            <w:sz w:val="22"/>
            <w:szCs w:val="22"/>
          </w:rPr>
          <w:t>可选</w:t>
        </w:r>
      </w:ins>
      <w:r>
        <w:rPr>
          <w:rFonts w:ascii="微软雅黑" w:eastAsia="微软雅黑" w:hAnsi="微软雅黑" w:cs="微软雅黑" w:hint="eastAsia"/>
          <w:color w:val="000000"/>
          <w:kern w:val="0"/>
          <w:sz w:val="22"/>
          <w:szCs w:val="22"/>
        </w:rPr>
        <w:t>），新密码（必填），确认密码（必填），点击确定按钮后，提示修改密码成功。</w:t>
      </w:r>
    </w:p>
    <w:p w14:paraId="4B24F4DC" w14:textId="77777777" w:rsidR="002B13D7" w:rsidRDefault="00426007">
      <w:pPr>
        <w:widowControl/>
        <w:spacing w:line="360" w:lineRule="auto"/>
        <w:jc w:val="left"/>
        <w:rPr>
          <w:rFonts w:ascii="微软雅黑" w:eastAsia="微软雅黑" w:hAnsi="微软雅黑" w:cs="微软雅黑"/>
          <w:i/>
          <w:iCs/>
          <w:color w:val="FF0000"/>
          <w:kern w:val="0"/>
          <w:sz w:val="22"/>
          <w:szCs w:val="22"/>
        </w:rPr>
      </w:pPr>
      <w:ins w:id="14" w:author="无聊的雨人" w:date="2022-11-23T15:47:00Z">
        <w:r>
          <w:rPr>
            <w:rFonts w:ascii="微软雅黑" w:eastAsia="微软雅黑" w:hAnsi="微软雅黑" w:cs="微软雅黑" w:hint="eastAsia"/>
            <w:i/>
            <w:iCs/>
            <w:color w:val="FF0000"/>
            <w:kern w:val="0"/>
            <w:sz w:val="22"/>
            <w:szCs w:val="22"/>
          </w:rPr>
          <w:t>为系统安全，原密码项应为必填项</w:t>
        </w:r>
      </w:ins>
    </w:p>
    <w:p w14:paraId="63D278D5" w14:textId="77777777" w:rsidR="002B13D7" w:rsidRDefault="00426007">
      <w:pPr>
        <w:widowControl/>
        <w:spacing w:line="360" w:lineRule="auto"/>
        <w:ind w:firstLineChars="200" w:firstLine="420"/>
        <w:jc w:val="left"/>
        <w:rPr>
          <w:rFonts w:ascii="微软雅黑" w:eastAsia="微软雅黑" w:hAnsi="微软雅黑" w:cs="微软雅黑"/>
          <w:color w:val="000000"/>
          <w:kern w:val="0"/>
          <w:sz w:val="22"/>
          <w:szCs w:val="22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4B58C404" wp14:editId="2764B322">
            <wp:extent cx="5914390" cy="4057015"/>
            <wp:effectExtent l="0" t="0" r="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6636" w14:textId="77777777" w:rsidR="002B13D7" w:rsidRDefault="00426007">
      <w:pPr>
        <w:widowControl/>
        <w:ind w:firstLineChars="200" w:firstLine="440"/>
        <w:jc w:val="center"/>
        <w:rPr>
          <w:rFonts w:ascii="微软雅黑" w:eastAsia="微软雅黑" w:hAnsi="微软雅黑" w:cs="微软雅黑"/>
          <w:color w:val="000000"/>
          <w:kern w:val="0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000000"/>
          <w:kern w:val="0"/>
          <w:sz w:val="22"/>
          <w:szCs w:val="22"/>
        </w:rPr>
        <w:t>图2.2-1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2079"/>
      </w:tblGrid>
      <w:tr w:rsidR="002B13D7" w14:paraId="7B9BC5A3" w14:textId="77777777">
        <w:trPr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6BC7EF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703BB8B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6044" w:type="dxa"/>
            <w:gridSpan w:val="3"/>
            <w:shd w:val="clear" w:color="auto" w:fill="EDEDED" w:themeFill="accent3" w:themeFillTint="33"/>
            <w:vAlign w:val="center"/>
          </w:tcPr>
          <w:p w14:paraId="3E2A661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D7DD49F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1FA086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10206F5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475C515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3BA976A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shd w:val="clear" w:color="auto" w:fill="EDEDED" w:themeFill="accent3" w:themeFillTint="33"/>
            <w:vAlign w:val="center"/>
          </w:tcPr>
          <w:p w14:paraId="6F39F52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6D193C52" w14:textId="77777777">
        <w:trPr>
          <w:trHeight w:val="397"/>
        </w:trPr>
        <w:tc>
          <w:tcPr>
            <w:tcW w:w="1696" w:type="dxa"/>
            <w:vAlign w:val="center"/>
          </w:tcPr>
          <w:p w14:paraId="7F52A54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密码</w:t>
            </w:r>
          </w:p>
        </w:tc>
        <w:tc>
          <w:tcPr>
            <w:tcW w:w="1701" w:type="dxa"/>
            <w:vAlign w:val="center"/>
          </w:tcPr>
          <w:p w14:paraId="209CC7D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9AADA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A9B621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不限</w:t>
            </w:r>
          </w:p>
        </w:tc>
        <w:tc>
          <w:tcPr>
            <w:tcW w:w="2079" w:type="dxa"/>
            <w:vAlign w:val="center"/>
          </w:tcPr>
          <w:p w14:paraId="660F1EB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admin123</w:t>
            </w:r>
          </w:p>
        </w:tc>
      </w:tr>
      <w:tr w:rsidR="002B13D7" w14:paraId="22FAD1AF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C2C15B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4249038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6198FB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2"/>
            <w:shd w:val="clear" w:color="auto" w:fill="E7E6E6" w:themeFill="background2"/>
            <w:vAlign w:val="center"/>
          </w:tcPr>
          <w:p w14:paraId="1DAA228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F1B4285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B4AF51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5A9A7B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893AC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0451BF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点击后保存新密码</w:t>
            </w:r>
          </w:p>
        </w:tc>
      </w:tr>
      <w:tr w:rsidR="002B13D7" w14:paraId="0164DCA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3D3B8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C50DB4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4F8EC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6C9DEB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点击后重置输入框</w:t>
            </w:r>
          </w:p>
        </w:tc>
      </w:tr>
    </w:tbl>
    <w:p w14:paraId="15719477" w14:textId="77777777" w:rsidR="002B13D7" w:rsidRDefault="00426007">
      <w:pPr>
        <w:numPr>
          <w:ilvl w:val="255"/>
          <w:numId w:val="0"/>
        </w:numPr>
        <w:rPr>
          <w:ins w:id="15" w:author="无聊的雨人" w:date="2022-11-23T15:52:00Z"/>
          <w:rFonts w:ascii="微软雅黑" w:eastAsia="微软雅黑" w:hAnsi="微软雅黑" w:cs="微软雅黑"/>
          <w:i/>
          <w:iCs/>
          <w:color w:val="FF0000"/>
        </w:rPr>
      </w:pPr>
      <w:ins w:id="16" w:author="无聊的雨人" w:date="2022-11-23T15:52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作为后台管理系统，密码应使用复杂规则，数字+字母+特殊字符，不少于8位的组合</w:t>
        </w:r>
      </w:ins>
    </w:p>
    <w:p w14:paraId="415949A3" w14:textId="77777777" w:rsidR="002B13D7" w:rsidRDefault="002B13D7">
      <w:pPr>
        <w:widowControl/>
        <w:jc w:val="left"/>
        <w:rPr>
          <w:rFonts w:ascii="微软雅黑" w:eastAsia="微软雅黑" w:hAnsi="微软雅黑" w:cs="微软雅黑"/>
          <w:color w:val="000000"/>
          <w:kern w:val="0"/>
          <w:sz w:val="22"/>
          <w:szCs w:val="22"/>
        </w:rPr>
      </w:pPr>
    </w:p>
    <w:p w14:paraId="196ABE3B" w14:textId="77777777" w:rsidR="002B13D7" w:rsidRDefault="00426007">
      <w:pPr>
        <w:pStyle w:val="2"/>
        <w:numPr>
          <w:ilvl w:val="1"/>
          <w:numId w:val="3"/>
        </w:numPr>
        <w:ind w:firstLineChars="200" w:firstLine="560"/>
        <w:rPr>
          <w:rFonts w:ascii="微软雅黑" w:eastAsia="微软雅黑" w:hAnsi="微软雅黑" w:cs="微软雅黑"/>
        </w:rPr>
      </w:pPr>
      <w:bookmarkStart w:id="17" w:name="_Toc29060"/>
      <w:r>
        <w:rPr>
          <w:rFonts w:ascii="微软雅黑" w:eastAsia="微软雅黑" w:hAnsi="微软雅黑" w:cs="微软雅黑" w:hint="eastAsia"/>
        </w:rPr>
        <w:t>用户管理</w:t>
      </w:r>
      <w:bookmarkEnd w:id="17"/>
    </w:p>
    <w:p w14:paraId="2F10AEA8" w14:textId="77777777" w:rsidR="002B13D7" w:rsidRDefault="00426007">
      <w:pPr>
        <w:pStyle w:val="3"/>
        <w:numPr>
          <w:ilvl w:val="2"/>
          <w:numId w:val="3"/>
        </w:numPr>
        <w:rPr>
          <w:rFonts w:ascii="微软雅黑" w:eastAsia="微软雅黑" w:hAnsi="微软雅黑" w:cs="微软雅黑"/>
        </w:rPr>
      </w:pPr>
      <w:bookmarkStart w:id="18" w:name="_Toc32350"/>
      <w:r>
        <w:rPr>
          <w:rFonts w:ascii="微软雅黑" w:eastAsia="微软雅黑" w:hAnsi="微软雅黑" w:cs="微软雅黑" w:hint="eastAsia"/>
        </w:rPr>
        <w:t>会员管理（图2.3.1-1）</w:t>
      </w:r>
      <w:bookmarkEnd w:id="18"/>
    </w:p>
    <w:p w14:paraId="2E0938F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模块介绍：在商城自行注册的会员会出现在会员管理。</w:t>
      </w:r>
    </w:p>
    <w:p w14:paraId="32DB8F69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D38E57C" wp14:editId="6AC8A07C">
            <wp:extent cx="5914390" cy="39973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78A7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图2.3.1-1</w:t>
      </w:r>
    </w:p>
    <w:p w14:paraId="68365969" w14:textId="77777777" w:rsidR="002B13D7" w:rsidRDefault="00426007">
      <w:pPr>
        <w:pStyle w:val="4"/>
        <w:numPr>
          <w:ilvl w:val="3"/>
          <w:numId w:val="3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编辑</w:t>
      </w:r>
    </w:p>
    <w:p w14:paraId="0810FA9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点击详情按钮会打开用户编辑界面（如图2.3.1-2），管理员编辑信息，用户昵称，用户密码，用户手机，用户性别，用户等级，用户状态，点击确定后，更新用户成功。</w:t>
      </w:r>
    </w:p>
    <w:p w14:paraId="0E697C53" w14:textId="77777777" w:rsidR="002B13D7" w:rsidRDefault="00426007">
      <w:pPr>
        <w:spacing w:line="360" w:lineRule="auto"/>
        <w:rPr>
          <w:rFonts w:ascii="微软雅黑" w:eastAsia="微软雅黑" w:hAnsi="微软雅黑" w:cs="微软雅黑"/>
          <w:i/>
          <w:iCs/>
          <w:color w:val="FF0000"/>
        </w:rPr>
      </w:pPr>
      <w:r>
        <w:rPr>
          <w:rFonts w:ascii="微软雅黑" w:eastAsia="微软雅黑" w:hAnsi="微软雅黑" w:cs="微软雅黑" w:hint="eastAsia"/>
          <w:i/>
          <w:iCs/>
          <w:color w:val="FF0000"/>
        </w:rPr>
        <w:t>用户昵称，用户密码，用户手机，用户性别不建议</w:t>
      </w:r>
      <w:ins w:id="19" w:author="无聊的雨人" w:date="2022-11-23T16:14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管理员</w:t>
        </w:r>
      </w:ins>
      <w:r>
        <w:rPr>
          <w:rFonts w:ascii="微软雅黑" w:eastAsia="微软雅黑" w:hAnsi="微软雅黑" w:cs="微软雅黑" w:hint="eastAsia"/>
          <w:i/>
          <w:iCs/>
          <w:color w:val="FF0000"/>
        </w:rPr>
        <w:t>修改，一般由会员自行修改。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2079"/>
      </w:tblGrid>
      <w:tr w:rsidR="002B13D7" w14:paraId="47F4ECD7" w14:textId="77777777">
        <w:trPr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7FD321F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61CBDC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6044" w:type="dxa"/>
            <w:gridSpan w:val="3"/>
            <w:shd w:val="clear" w:color="auto" w:fill="EDEDED" w:themeFill="accent3" w:themeFillTint="33"/>
            <w:vAlign w:val="center"/>
          </w:tcPr>
          <w:p w14:paraId="64DE872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BEBCFC4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A2EDAF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1293B81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4809E2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3E50D4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shd w:val="clear" w:color="auto" w:fill="EDEDED" w:themeFill="accent3" w:themeFillTint="33"/>
            <w:vAlign w:val="center"/>
          </w:tcPr>
          <w:p w14:paraId="3DF931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11853289" w14:textId="77777777">
        <w:trPr>
          <w:trHeight w:val="397"/>
        </w:trPr>
        <w:tc>
          <w:tcPr>
            <w:tcW w:w="1696" w:type="dxa"/>
            <w:vAlign w:val="center"/>
          </w:tcPr>
          <w:p w14:paraId="408E5F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用户昵称</w:t>
            </w:r>
          </w:p>
        </w:tc>
        <w:tc>
          <w:tcPr>
            <w:tcW w:w="1701" w:type="dxa"/>
            <w:vAlign w:val="center"/>
          </w:tcPr>
          <w:p w14:paraId="30FC48E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984AA7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18B8E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71E8F82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User123@#$%*</w:t>
            </w:r>
          </w:p>
        </w:tc>
      </w:tr>
      <w:tr w:rsidR="002B13D7" w14:paraId="13D5FFCD" w14:textId="77777777">
        <w:trPr>
          <w:trHeight w:val="397"/>
        </w:trPr>
        <w:tc>
          <w:tcPr>
            <w:tcW w:w="1696" w:type="dxa"/>
            <w:vAlign w:val="center"/>
          </w:tcPr>
          <w:p w14:paraId="3DF06C2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用户密码</w:t>
            </w:r>
          </w:p>
        </w:tc>
        <w:tc>
          <w:tcPr>
            <w:tcW w:w="1701" w:type="dxa"/>
            <w:vAlign w:val="center"/>
          </w:tcPr>
          <w:p w14:paraId="4B7167A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8A29C4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15240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7B80B61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User123</w:t>
            </w:r>
          </w:p>
        </w:tc>
      </w:tr>
      <w:tr w:rsidR="002B13D7" w14:paraId="67526EB4" w14:textId="77777777">
        <w:trPr>
          <w:trHeight w:val="397"/>
        </w:trPr>
        <w:tc>
          <w:tcPr>
            <w:tcW w:w="1696" w:type="dxa"/>
            <w:vAlign w:val="center"/>
          </w:tcPr>
          <w:p w14:paraId="13C3098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手机号码</w:t>
            </w:r>
          </w:p>
        </w:tc>
        <w:tc>
          <w:tcPr>
            <w:tcW w:w="1701" w:type="dxa"/>
            <w:vAlign w:val="center"/>
          </w:tcPr>
          <w:p w14:paraId="3C525B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E83E88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57CCFB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003AB5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16638336951</w:t>
            </w:r>
          </w:p>
        </w:tc>
      </w:tr>
      <w:tr w:rsidR="002B13D7" w14:paraId="26EB13DE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06DE2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2A4D04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7D678F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2"/>
            <w:shd w:val="clear" w:color="auto" w:fill="E7E6E6" w:themeFill="background2"/>
            <w:vAlign w:val="center"/>
          </w:tcPr>
          <w:p w14:paraId="39EBD22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061E269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365E75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769D21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1ACDCF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6FA60D8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点击后保存用户信息</w:t>
            </w:r>
          </w:p>
        </w:tc>
      </w:tr>
      <w:tr w:rsidR="002B13D7" w14:paraId="70C9FAF6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637C5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49D43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029127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12B6258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点击后关闭用户编辑界面</w:t>
            </w:r>
          </w:p>
        </w:tc>
      </w:tr>
    </w:tbl>
    <w:p w14:paraId="0FADB08C" w14:textId="77777777" w:rsidR="002B13D7" w:rsidRDefault="002B13D7">
      <w:pPr>
        <w:rPr>
          <w:rFonts w:ascii="微软雅黑" w:eastAsia="微软雅黑" w:hAnsi="微软雅黑" w:cs="微软雅黑"/>
        </w:rPr>
      </w:pPr>
    </w:p>
    <w:p w14:paraId="155AA408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2DC1981B" wp14:editId="76F4FC60">
            <wp:extent cx="5914390" cy="40087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116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图2.3.1-2</w:t>
      </w:r>
    </w:p>
    <w:p w14:paraId="0DF1CC17" w14:textId="77777777" w:rsidR="002B13D7" w:rsidRDefault="00426007">
      <w:pPr>
        <w:pStyle w:val="4"/>
        <w:numPr>
          <w:ilvl w:val="3"/>
          <w:numId w:val="3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102F52B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输入查找条件（用户名，用户ID，手机号），点击查找按钮，列表显示出查找结果。</w:t>
      </w:r>
    </w:p>
    <w:p w14:paraId="02841CF5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21578F83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2F82F466" wp14:editId="4DE6BAE8">
            <wp:extent cx="5914390" cy="3448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6A63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图2.3.1-3</w:t>
      </w:r>
    </w:p>
    <w:p w14:paraId="4AE3219E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列表显示数据：用户ID，用户名，手机号码，性别，生日，用户等级，状态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05E4222E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068D997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14465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37EC78D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423425B0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BFFF064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4B5F03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12CD37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5CAF1A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35A6270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5BE9C4AC" w14:textId="77777777">
        <w:trPr>
          <w:trHeight w:val="397"/>
        </w:trPr>
        <w:tc>
          <w:tcPr>
            <w:tcW w:w="1696" w:type="dxa"/>
            <w:vAlign w:val="center"/>
          </w:tcPr>
          <w:p w14:paraId="6596AB3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用户名</w:t>
            </w:r>
          </w:p>
        </w:tc>
        <w:tc>
          <w:tcPr>
            <w:tcW w:w="1701" w:type="dxa"/>
            <w:vAlign w:val="center"/>
          </w:tcPr>
          <w:p w14:paraId="6033A5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855097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158EA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3B30D86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User123</w:t>
            </w:r>
          </w:p>
        </w:tc>
      </w:tr>
      <w:tr w:rsidR="002B13D7" w14:paraId="27D13F05" w14:textId="77777777">
        <w:trPr>
          <w:trHeight w:val="397"/>
        </w:trPr>
        <w:tc>
          <w:tcPr>
            <w:tcW w:w="1696" w:type="dxa"/>
            <w:vAlign w:val="center"/>
          </w:tcPr>
          <w:p w14:paraId="322AE6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用户ID</w:t>
            </w:r>
          </w:p>
        </w:tc>
        <w:tc>
          <w:tcPr>
            <w:tcW w:w="1701" w:type="dxa"/>
            <w:vAlign w:val="center"/>
          </w:tcPr>
          <w:p w14:paraId="32DDA64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C40765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009AA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1DE651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770CFDC2" w14:textId="77777777">
        <w:trPr>
          <w:trHeight w:val="397"/>
        </w:trPr>
        <w:tc>
          <w:tcPr>
            <w:tcW w:w="1696" w:type="dxa"/>
            <w:vAlign w:val="center"/>
          </w:tcPr>
          <w:p w14:paraId="216B5A0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手机号</w:t>
            </w:r>
          </w:p>
        </w:tc>
        <w:tc>
          <w:tcPr>
            <w:tcW w:w="1701" w:type="dxa"/>
            <w:vAlign w:val="center"/>
          </w:tcPr>
          <w:p w14:paraId="2E6A06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4865B4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1692D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AF7FF6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16638336955</w:t>
            </w:r>
          </w:p>
        </w:tc>
      </w:tr>
      <w:tr w:rsidR="002B13D7" w14:paraId="796E931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86FED4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8EF2C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A9613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4A7158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205635D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20E66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D7C219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E2073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DFA9A7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73C191DE" w14:textId="77777777" w:rsidR="002B13D7" w:rsidRDefault="00426007">
      <w:pPr>
        <w:spacing w:line="360" w:lineRule="auto"/>
        <w:rPr>
          <w:rFonts w:ascii="微软雅黑" w:eastAsia="微软雅黑" w:hAnsi="微软雅黑" w:cs="微软雅黑"/>
          <w:i/>
          <w:iCs/>
          <w:color w:val="FF0000"/>
        </w:rPr>
      </w:pPr>
      <w:ins w:id="20" w:author="无聊的雨人" w:date="2022-11-23T16:4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手机号应为11位，13,14,15,1</w:t>
        </w:r>
      </w:ins>
      <w:ins w:id="21" w:author="无聊的雨人" w:date="2022-11-23T16:41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8,19开头</w:t>
        </w:r>
      </w:ins>
    </w:p>
    <w:p w14:paraId="6405DC7F" w14:textId="77777777" w:rsidR="002B13D7" w:rsidRDefault="00426007">
      <w:pPr>
        <w:pStyle w:val="4"/>
        <w:numPr>
          <w:ilvl w:val="3"/>
          <w:numId w:val="3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4FE8CEE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点击导出按钮，可以导出当前列表的数据，保存为xlsx文件。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2DDD6067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1553F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E82CED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B4653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040E263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FE2835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0C827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99BBDE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6D0546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143C4D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6FD61671" w14:textId="77777777" w:rsidR="002B13D7" w:rsidRDefault="00426007">
      <w:pPr>
        <w:pStyle w:val="4"/>
        <w:numPr>
          <w:ilvl w:val="3"/>
          <w:numId w:val="3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注册审核</w:t>
      </w:r>
    </w:p>
    <w:p w14:paraId="0327EBD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注册未开启邮件验证时，默认注册的会员需管理员审核，点击“通过”按钮，会员注册的账号通过审核并可以登录，点击“拒绝”，删除该会员注册信息。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3D965B78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D8F0A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39BF5F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138C9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2A84A4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73354C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C3FCE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6EC8D5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BF8509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通过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039DF2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点击后会员注册的账号通过审核并可以登录</w:t>
            </w:r>
          </w:p>
        </w:tc>
      </w:tr>
      <w:tr w:rsidR="002B13D7" w14:paraId="7A785B5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7474B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52F12B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9EE2C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通过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611EED0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点击删除该会员注册信息</w:t>
            </w:r>
          </w:p>
        </w:tc>
      </w:tr>
    </w:tbl>
    <w:p w14:paraId="76542596" w14:textId="77777777" w:rsidR="002B13D7" w:rsidRDefault="002B13D7">
      <w:pPr>
        <w:rPr>
          <w:rFonts w:ascii="微软雅黑" w:eastAsia="微软雅黑" w:hAnsi="微软雅黑" w:cs="微软雅黑"/>
        </w:rPr>
      </w:pPr>
    </w:p>
    <w:p w14:paraId="1532F2BE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279D258F" wp14:editId="52B6992B">
            <wp:extent cx="5914390" cy="506730"/>
            <wp:effectExtent l="0" t="0" r="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1141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图2.3.1-4</w:t>
      </w:r>
    </w:p>
    <w:p w14:paraId="647DC739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22" w:name="_Toc25901"/>
      <w:r>
        <w:rPr>
          <w:rFonts w:ascii="微软雅黑" w:eastAsia="微软雅黑" w:hAnsi="微软雅黑" w:cs="微软雅黑" w:hint="eastAsia"/>
        </w:rPr>
        <w:t>收货地址（图2.3.2-1）</w:t>
      </w:r>
      <w:bookmarkEnd w:id="22"/>
    </w:p>
    <w:p w14:paraId="4850C30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模块介绍：会员在商城中设置的收货地址。</w:t>
      </w:r>
    </w:p>
    <w:p w14:paraId="5D56BDE8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421EE5A1" wp14:editId="365C379E">
            <wp:extent cx="5914390" cy="405701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495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图2.3.2-1</w:t>
      </w:r>
    </w:p>
    <w:p w14:paraId="62CB7E0D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33AFAFE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输入查找条件（用户ID，收货人名称），点击查找按钮，列表显示出查找结果。</w:t>
      </w:r>
    </w:p>
    <w:p w14:paraId="75FD3D49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0ACE71FB" wp14:editId="2CF76BE6">
            <wp:extent cx="5914390" cy="5410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1514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图2.4.2-2</w:t>
      </w:r>
    </w:p>
    <w:p w14:paraId="1CA667F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列表显示数据：地址ID,用户ID，收货人名称，手机号码，区域地址，详细地址，默认（是/否）。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14334472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36EF8E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1F45418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3EEFE5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6153BD4B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0DD594A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55B43F8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7EF50F3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A561C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7489B0E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77C12ACC" w14:textId="77777777">
        <w:trPr>
          <w:trHeight w:val="397"/>
        </w:trPr>
        <w:tc>
          <w:tcPr>
            <w:tcW w:w="1696" w:type="dxa"/>
            <w:vAlign w:val="center"/>
          </w:tcPr>
          <w:p w14:paraId="6491D5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用户ID</w:t>
            </w:r>
          </w:p>
        </w:tc>
        <w:tc>
          <w:tcPr>
            <w:tcW w:w="1701" w:type="dxa"/>
            <w:vAlign w:val="center"/>
          </w:tcPr>
          <w:p w14:paraId="49B338E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B9C151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DE2259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7C9E7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1D85E602" w14:textId="77777777">
        <w:trPr>
          <w:trHeight w:val="397"/>
        </w:trPr>
        <w:tc>
          <w:tcPr>
            <w:tcW w:w="1696" w:type="dxa"/>
            <w:vAlign w:val="center"/>
          </w:tcPr>
          <w:p w14:paraId="4893D64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收货人名称</w:t>
            </w:r>
          </w:p>
        </w:tc>
        <w:tc>
          <w:tcPr>
            <w:tcW w:w="1701" w:type="dxa"/>
            <w:vAlign w:val="center"/>
          </w:tcPr>
          <w:p w14:paraId="6A8F8F7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07EF0B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0E5705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3D1303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李四</w:t>
            </w:r>
          </w:p>
        </w:tc>
      </w:tr>
      <w:tr w:rsidR="002B13D7" w14:paraId="5265E606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4D58AF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F4198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1275CE6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4C7C2A0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E4DCC16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A3661F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358851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5F686B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D9AFFA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599B207D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2F3A339A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66DA6CC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点击导出按钮，可以导出当前列表的数据，保存为xlsx文件。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2A3DB81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48B828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71B61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07405D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0E10815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CF9C8A0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CCC6F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9D882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204C2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7BA53B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6592529A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3977CBCA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23" w:name="_Toc2782"/>
      <w:r>
        <w:rPr>
          <w:rFonts w:ascii="微软雅黑" w:eastAsia="微软雅黑" w:hAnsi="微软雅黑" w:cs="微软雅黑" w:hint="eastAsia"/>
        </w:rPr>
        <w:t>会员收藏（图2.3.3-1）</w:t>
      </w:r>
      <w:bookmarkEnd w:id="23"/>
    </w:p>
    <w:p w14:paraId="43D1E92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模块介绍：会员在商城中收藏的商品</w:t>
      </w:r>
    </w:p>
    <w:p w14:paraId="66EAAF7F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2AF3157F" wp14:editId="4A8C72CA">
            <wp:extent cx="5914390" cy="405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80AA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图2.3.3-1</w:t>
      </w:r>
    </w:p>
    <w:p w14:paraId="5563D851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726E7E1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输入查找条件（用户ID，商品ID），点击查找按钮，列表显示出查找结果。</w:t>
      </w:r>
    </w:p>
    <w:p w14:paraId="13E8B41E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091C9E6E" wp14:editId="29F69CC8">
            <wp:extent cx="5914390" cy="51943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A25C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图2.4.3-1</w:t>
      </w:r>
    </w:p>
    <w:p w14:paraId="3A2B9DD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列表显示数据：收藏ID，用户ID，商品ID，添加时间。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72697CE8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3653AC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43174B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6FC84E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78D5DF2B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53E9D07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BEFF6C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4FDBAA1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391997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25E5B8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CF144CC" w14:textId="77777777">
        <w:trPr>
          <w:trHeight w:val="397"/>
        </w:trPr>
        <w:tc>
          <w:tcPr>
            <w:tcW w:w="1696" w:type="dxa"/>
            <w:vAlign w:val="center"/>
          </w:tcPr>
          <w:p w14:paraId="3FDF67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用户ID</w:t>
            </w:r>
          </w:p>
        </w:tc>
        <w:tc>
          <w:tcPr>
            <w:tcW w:w="1701" w:type="dxa"/>
            <w:vAlign w:val="center"/>
          </w:tcPr>
          <w:p w14:paraId="78894BE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630EF1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E507A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089AE5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7C53EE07" w14:textId="77777777">
        <w:trPr>
          <w:trHeight w:val="397"/>
        </w:trPr>
        <w:tc>
          <w:tcPr>
            <w:tcW w:w="1696" w:type="dxa"/>
            <w:vAlign w:val="center"/>
          </w:tcPr>
          <w:p w14:paraId="5EE92B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商品ID</w:t>
            </w:r>
          </w:p>
        </w:tc>
        <w:tc>
          <w:tcPr>
            <w:tcW w:w="1701" w:type="dxa"/>
            <w:vAlign w:val="center"/>
          </w:tcPr>
          <w:p w14:paraId="3227CB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BBDAB6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664618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03FF831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1116011</w:t>
            </w:r>
          </w:p>
        </w:tc>
      </w:tr>
      <w:tr w:rsidR="002B13D7" w14:paraId="18587CD4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ADF6DF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88B6F0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82F63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1D170C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B3D1FD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5B98D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A7597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C523CA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59EEDA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32FB826D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75C76B15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7E63FC8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点击导出按钮，可以导出当前列表的数据，保存为xlsx文件。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503C27DC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CDB1F6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D50AF5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B62D5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1996FB8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7370639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ED1F72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80300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62BF32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4F1D04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04F68F8E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01EDDBB5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24" w:name="_Toc17628"/>
      <w:r>
        <w:rPr>
          <w:rFonts w:ascii="微软雅黑" w:eastAsia="微软雅黑" w:hAnsi="微软雅黑" w:cs="微软雅黑" w:hint="eastAsia"/>
        </w:rPr>
        <w:t>会员足迹（图2.3.4-1）</w:t>
      </w:r>
      <w:bookmarkEnd w:id="24"/>
    </w:p>
    <w:p w14:paraId="1D126D2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模块介绍：会员在商城浏览过的商品足迹。</w:t>
      </w:r>
    </w:p>
    <w:p w14:paraId="66F2F039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4E96EAF" wp14:editId="3A481B19">
            <wp:extent cx="5914390" cy="40570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B73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图2.3.4-1</w:t>
      </w:r>
    </w:p>
    <w:p w14:paraId="63E074A7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34E80E2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输入查找条件（用户ID，商品ID），点击查找按钮，列表显示出查找结果。</w:t>
      </w:r>
    </w:p>
    <w:p w14:paraId="45749037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7B445ABB" wp14:editId="0859B12C">
            <wp:extent cx="5914390" cy="57975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6CD7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图2.3.4-2</w:t>
      </w:r>
    </w:p>
    <w:p w14:paraId="1AD54C4C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列表显示数据：足迹ID，用户ID，商品ID，添加时间。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3042CD27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03DCD1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495B50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4F23EC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3E6352F6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0DC5161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5CEDC17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282463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71B3A1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0A8F816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A65B145" w14:textId="77777777">
        <w:trPr>
          <w:trHeight w:val="397"/>
        </w:trPr>
        <w:tc>
          <w:tcPr>
            <w:tcW w:w="1696" w:type="dxa"/>
            <w:vAlign w:val="center"/>
          </w:tcPr>
          <w:p w14:paraId="037270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用户ID</w:t>
            </w:r>
          </w:p>
        </w:tc>
        <w:tc>
          <w:tcPr>
            <w:tcW w:w="1701" w:type="dxa"/>
            <w:vAlign w:val="center"/>
          </w:tcPr>
          <w:p w14:paraId="584CDD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7C80F1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0F7AC0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688ED3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22D1E6F0" w14:textId="77777777">
        <w:trPr>
          <w:trHeight w:val="397"/>
        </w:trPr>
        <w:tc>
          <w:tcPr>
            <w:tcW w:w="1696" w:type="dxa"/>
            <w:vAlign w:val="center"/>
          </w:tcPr>
          <w:p w14:paraId="3A4E93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商品ID</w:t>
            </w:r>
          </w:p>
        </w:tc>
        <w:tc>
          <w:tcPr>
            <w:tcW w:w="1701" w:type="dxa"/>
            <w:vAlign w:val="center"/>
          </w:tcPr>
          <w:p w14:paraId="7379F9D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97266A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4D8DB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2E62E40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1116011</w:t>
            </w:r>
          </w:p>
        </w:tc>
      </w:tr>
      <w:tr w:rsidR="002B13D7" w14:paraId="54A8EFC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995403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DCDF65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171535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7395CB6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0E72A8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002B3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AC2C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23535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E5BC02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7F5743C6" w14:textId="77777777" w:rsidR="002B13D7" w:rsidRDefault="002B13D7">
      <w:pPr>
        <w:ind w:firstLineChars="200" w:firstLine="420"/>
        <w:jc w:val="left"/>
        <w:rPr>
          <w:rFonts w:ascii="微软雅黑" w:eastAsia="微软雅黑" w:hAnsi="微软雅黑" w:cs="微软雅黑"/>
        </w:rPr>
      </w:pPr>
    </w:p>
    <w:p w14:paraId="51CFEEC0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3107244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点击导出按钮，可以导出当前列表的数据，保存为xlsx文件。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54F9795A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A077A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BE70E0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A11075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3A54742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6836955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1B142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84FC81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7BBF3A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07FEBB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3A6CBA25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782E01B1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25" w:name="_Toc10593"/>
      <w:r>
        <w:rPr>
          <w:rFonts w:ascii="微软雅黑" w:eastAsia="微软雅黑" w:hAnsi="微软雅黑" w:cs="微软雅黑" w:hint="eastAsia"/>
        </w:rPr>
        <w:t>搜索历史（图2.3.5-1）</w:t>
      </w:r>
      <w:bookmarkEnd w:id="25"/>
    </w:p>
    <w:p w14:paraId="1803E4D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模块介绍：会员在商城中搜索商品的历史。</w:t>
      </w:r>
    </w:p>
    <w:p w14:paraId="686F5B48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EE9490" wp14:editId="22C63F4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14390" cy="4006850"/>
            <wp:effectExtent l="0" t="0" r="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 w:cs="微软雅黑" w:hint="eastAsia"/>
        </w:rPr>
        <w:t>图2.3.5-1</w:t>
      </w:r>
    </w:p>
    <w:p w14:paraId="130DBC11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10F482A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输入查找条件（用户ID，历史关键字），点击查找按钮，列表显示出查找结果。</w:t>
      </w:r>
    </w:p>
    <w:p w14:paraId="0F4566DD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2A75DD5C" wp14:editId="06B9DB1B">
            <wp:extent cx="5914390" cy="5943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DB1D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图2.3.5-2</w:t>
      </w:r>
    </w:p>
    <w:p w14:paraId="1AEDD58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列表显示数据：搜索ID，用户ID，关键字，添加时间。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183F1C56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31258EC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8E285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753549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38AA41F0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482EC8B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5D6D42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5D965E9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CB7D9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641C9C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205A0393" w14:textId="77777777">
        <w:trPr>
          <w:trHeight w:val="397"/>
        </w:trPr>
        <w:tc>
          <w:tcPr>
            <w:tcW w:w="1696" w:type="dxa"/>
            <w:vAlign w:val="center"/>
          </w:tcPr>
          <w:p w14:paraId="76B078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用户ID</w:t>
            </w:r>
          </w:p>
        </w:tc>
        <w:tc>
          <w:tcPr>
            <w:tcW w:w="1701" w:type="dxa"/>
            <w:vAlign w:val="center"/>
          </w:tcPr>
          <w:p w14:paraId="6B0962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20A9A3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BCC45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76A12D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740FABB7" w14:textId="77777777">
        <w:trPr>
          <w:trHeight w:val="397"/>
        </w:trPr>
        <w:tc>
          <w:tcPr>
            <w:tcW w:w="1696" w:type="dxa"/>
            <w:vAlign w:val="center"/>
          </w:tcPr>
          <w:p w14:paraId="3847F40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历史关键字</w:t>
            </w:r>
          </w:p>
        </w:tc>
        <w:tc>
          <w:tcPr>
            <w:tcW w:w="1701" w:type="dxa"/>
            <w:vAlign w:val="center"/>
          </w:tcPr>
          <w:p w14:paraId="3B6A3B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57711A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3EDF9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0B87CE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按摩棒</w:t>
            </w:r>
          </w:p>
        </w:tc>
      </w:tr>
      <w:tr w:rsidR="002B13D7" w14:paraId="355E613C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83B7D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D4B42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B4FFEB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16EA4B7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213830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0C5137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38784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10479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43BA03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519613A8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057D00C2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2792B51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点击导出按钮，可以导出当前列表的数据，保存为xlsx文件。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27939A1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23A30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4D600C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8BB3BB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41EFCCE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7B48635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48B7A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5D68E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325CAC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7BE0D49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231813B1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6DB8365A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26" w:name="_Toc18764"/>
      <w:r>
        <w:rPr>
          <w:rFonts w:ascii="微软雅黑" w:eastAsia="微软雅黑" w:hAnsi="微软雅黑" w:cs="微软雅黑" w:hint="eastAsia"/>
        </w:rPr>
        <w:t>意见反馈(图2.3.6-1)</w:t>
      </w:r>
      <w:bookmarkEnd w:id="26"/>
    </w:p>
    <w:p w14:paraId="4F0A1EB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模块介绍：会员对系统使用过程中产生的意见反馈。</w:t>
      </w:r>
    </w:p>
    <w:p w14:paraId="524954C8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231755A1" wp14:editId="513CCB84">
            <wp:extent cx="5914390" cy="40100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51A0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图2.3.6-1</w:t>
      </w:r>
    </w:p>
    <w:p w14:paraId="3EB64037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70CA56B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输入查找条件（用户名，反馈ID），点击查找按钮，列表显示出查找结果。</w:t>
      </w:r>
    </w:p>
    <w:p w14:paraId="1D6CC6E7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2458727A" wp14:editId="702C7EE5">
            <wp:extent cx="5914390" cy="52959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5678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图2.3.6-2</w:t>
      </w:r>
    </w:p>
    <w:p w14:paraId="275D2F8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列表显示数据：反馈ID，用户名，手机号，反馈类型，反馈内容，反馈图片，时间。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7FB6F118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3CF54A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293D9EC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3C00A49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78BA71FC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84C276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0C911DE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3634B4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F0B072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051E5B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12CD5480" w14:textId="77777777">
        <w:trPr>
          <w:trHeight w:val="397"/>
        </w:trPr>
        <w:tc>
          <w:tcPr>
            <w:tcW w:w="1696" w:type="dxa"/>
            <w:vAlign w:val="center"/>
          </w:tcPr>
          <w:p w14:paraId="23B3C24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用户名</w:t>
            </w:r>
          </w:p>
        </w:tc>
        <w:tc>
          <w:tcPr>
            <w:tcW w:w="1701" w:type="dxa"/>
            <w:vAlign w:val="center"/>
          </w:tcPr>
          <w:p w14:paraId="423160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B511E7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20AABF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1E753DB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user123</w:t>
            </w:r>
          </w:p>
        </w:tc>
      </w:tr>
      <w:tr w:rsidR="002B13D7" w14:paraId="7AEACFF4" w14:textId="77777777">
        <w:trPr>
          <w:trHeight w:val="397"/>
        </w:trPr>
        <w:tc>
          <w:tcPr>
            <w:tcW w:w="1696" w:type="dxa"/>
            <w:vAlign w:val="center"/>
          </w:tcPr>
          <w:p w14:paraId="6A2F5CC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反馈ID</w:t>
            </w:r>
          </w:p>
        </w:tc>
        <w:tc>
          <w:tcPr>
            <w:tcW w:w="1701" w:type="dxa"/>
            <w:vAlign w:val="center"/>
          </w:tcPr>
          <w:p w14:paraId="3606696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F064F9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029008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6006AB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5B3D4906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D38CA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6C39B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9322D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54FF25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7B41B000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9275B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5E27C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CC3DE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13938B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2209E2F1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7054039A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621B12C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点击导出按钮，可以导出当前列表的数据，保存为xlsx文件。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1758D54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3ACEC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BFFCCF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F67C53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4B0608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FD4A96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5BBB2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CBE69D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FEE94E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ED22B5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0C72B7BF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27FFD522" w14:textId="77777777" w:rsidR="002B13D7" w:rsidRDefault="00426007">
      <w:pPr>
        <w:pStyle w:val="2"/>
        <w:numPr>
          <w:ilvl w:val="1"/>
          <w:numId w:val="3"/>
        </w:numPr>
        <w:ind w:firstLineChars="200" w:firstLine="560"/>
        <w:rPr>
          <w:rFonts w:ascii="微软雅黑" w:eastAsia="微软雅黑" w:hAnsi="微软雅黑" w:cs="微软雅黑"/>
        </w:rPr>
      </w:pPr>
      <w:bookmarkStart w:id="27" w:name="_Toc12875"/>
      <w:r>
        <w:rPr>
          <w:rFonts w:ascii="微软雅黑" w:eastAsia="微软雅黑" w:hAnsi="微软雅黑" w:cs="微软雅黑" w:hint="eastAsia"/>
        </w:rPr>
        <w:t>商场管理</w:t>
      </w:r>
      <w:bookmarkEnd w:id="27"/>
    </w:p>
    <w:p w14:paraId="1CA03C6A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28" w:name="_Toc18813"/>
      <w:r>
        <w:rPr>
          <w:rFonts w:ascii="微软雅黑" w:eastAsia="微软雅黑" w:hAnsi="微软雅黑" w:cs="微软雅黑" w:hint="eastAsia"/>
        </w:rPr>
        <w:t>行政区域（图2.4.1-1）</w:t>
      </w:r>
      <w:bookmarkEnd w:id="28"/>
    </w:p>
    <w:p w14:paraId="4A3A77C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模块介绍：发货区域（会员填写收货地址会用到）</w:t>
      </w:r>
    </w:p>
    <w:p w14:paraId="40124C96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60D0974" wp14:editId="6D30A77E">
            <wp:extent cx="5914390" cy="40100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E5EB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图2.4.1-1</w:t>
      </w:r>
    </w:p>
    <w:p w14:paraId="38513087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29" w:name="_Toc18442"/>
      <w:r>
        <w:rPr>
          <w:rFonts w:ascii="微软雅黑" w:eastAsia="微软雅黑" w:hAnsi="微软雅黑" w:cs="微软雅黑" w:hint="eastAsia"/>
        </w:rPr>
        <w:t>品牌制造商（图2.4.2-1）</w:t>
      </w:r>
      <w:bookmarkEnd w:id="29"/>
    </w:p>
    <w:p w14:paraId="1DBF81D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模块介绍：与商场合作的品牌制造商，上架商品时可选择对应商品制造商，会员可以根据品牌制造商去筛选。 </w:t>
      </w:r>
    </w:p>
    <w:p w14:paraId="56E3C913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E966C74" wp14:editId="6BCB9CB1">
            <wp:extent cx="5914390" cy="4006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C6CC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图2.4.2-1</w:t>
      </w:r>
    </w:p>
    <w:p w14:paraId="21C88BB4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25A43B2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点击添加按钮，会打开创建页面（如图2.4.2-2），填写品牌商名称（必填），介绍，品牌商图片（上传），底价，点击确定按钮，提示创建成功。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6BEE1036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87E1A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8DC45E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0571704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2A999EE2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6F0EA7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035ED09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6774D4A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080F9D9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5A1D21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FB95AD1" w14:textId="77777777">
        <w:trPr>
          <w:trHeight w:val="397"/>
        </w:trPr>
        <w:tc>
          <w:tcPr>
            <w:tcW w:w="1696" w:type="dxa"/>
            <w:vAlign w:val="center"/>
          </w:tcPr>
          <w:p w14:paraId="627116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品牌商名称</w:t>
            </w:r>
          </w:p>
        </w:tc>
        <w:tc>
          <w:tcPr>
            <w:tcW w:w="1701" w:type="dxa"/>
            <w:vAlign w:val="center"/>
          </w:tcPr>
          <w:p w14:paraId="278B244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FFA84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8B0F67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67EB7A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内野制造商</w:t>
            </w:r>
          </w:p>
        </w:tc>
      </w:tr>
      <w:tr w:rsidR="002B13D7" w14:paraId="28422FAE" w14:textId="77777777">
        <w:trPr>
          <w:trHeight w:val="397"/>
        </w:trPr>
        <w:tc>
          <w:tcPr>
            <w:tcW w:w="1696" w:type="dxa"/>
            <w:vAlign w:val="center"/>
          </w:tcPr>
          <w:p w14:paraId="14DDF66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介绍</w:t>
            </w:r>
          </w:p>
        </w:tc>
        <w:tc>
          <w:tcPr>
            <w:tcW w:w="1701" w:type="dxa"/>
            <w:vAlign w:val="center"/>
          </w:tcPr>
          <w:p w14:paraId="22432F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67B75C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962C3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6CE500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严选从世界各地挑选毛巾，最终选择了为日本内野代工</w:t>
            </w:r>
            <w:r>
              <w:rPr>
                <w:rFonts w:ascii="微软雅黑" w:eastAsia="微软雅黑" w:hAnsi="微软雅黑" w:cs="微软雅黑" w:hint="eastAsia"/>
              </w:rPr>
              <w:lastRenderedPageBreak/>
              <w:t>的工厂，追求毛巾的柔软度与功能性。品质比肩商场几百元的毛巾。</w:t>
            </w:r>
          </w:p>
        </w:tc>
      </w:tr>
      <w:tr w:rsidR="002B13D7" w14:paraId="089330F8" w14:textId="77777777">
        <w:trPr>
          <w:trHeight w:val="397"/>
        </w:trPr>
        <w:tc>
          <w:tcPr>
            <w:tcW w:w="1696" w:type="dxa"/>
            <w:vAlign w:val="center"/>
          </w:tcPr>
          <w:p w14:paraId="0E2BE348" w14:textId="77777777" w:rsidR="002B13D7" w:rsidRDefault="00426007">
            <w:pPr>
              <w:widowControl/>
              <w:jc w:val="left"/>
              <w:rPr>
                <w:rFonts w:ascii="微软雅黑" w:eastAsia="微软雅黑" w:hAnsi="微软雅黑" w:cs="微软雅黑"/>
                <w:kern w:val="0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lastRenderedPageBreak/>
              <w:t>品牌商图片</w:t>
            </w:r>
          </w:p>
        </w:tc>
        <w:tc>
          <w:tcPr>
            <w:tcW w:w="1701" w:type="dxa"/>
            <w:vAlign w:val="center"/>
          </w:tcPr>
          <w:p w14:paraId="44BAF60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537E5A1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315215F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color w:val="FF0000"/>
              </w:rPr>
              <w:t>jpg,jpeg,png,gif</w:t>
            </w:r>
            <w:ins w:id="30" w:author="无聊的雨人" w:date="2022-11-23T19:03:00Z">
              <w:r>
                <w:rPr>
                  <w:rFonts w:ascii="微软雅黑" w:eastAsia="微软雅黑" w:hAnsi="微软雅黑" w:cs="微软雅黑" w:hint="eastAsia"/>
                  <w:color w:val="FF0000"/>
                </w:rPr>
                <w:t>，mp3,mkv</w:t>
              </w:r>
            </w:ins>
          </w:p>
        </w:tc>
        <w:tc>
          <w:tcPr>
            <w:tcW w:w="2079" w:type="dxa"/>
            <w:gridSpan w:val="2"/>
            <w:vAlign w:val="center"/>
          </w:tcPr>
          <w:p w14:paraId="3522869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7A870265" w14:textId="77777777">
        <w:trPr>
          <w:trHeight w:val="397"/>
        </w:trPr>
        <w:tc>
          <w:tcPr>
            <w:tcW w:w="1696" w:type="dxa"/>
            <w:vAlign w:val="center"/>
          </w:tcPr>
          <w:p w14:paraId="11CA5E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底价</w:t>
            </w:r>
          </w:p>
        </w:tc>
        <w:tc>
          <w:tcPr>
            <w:tcW w:w="1701" w:type="dxa"/>
            <w:vAlign w:val="center"/>
          </w:tcPr>
          <w:p w14:paraId="1B8CCF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03EE123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F3E5C7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66E24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16638336951</w:t>
            </w:r>
          </w:p>
        </w:tc>
      </w:tr>
      <w:tr w:rsidR="002B13D7" w14:paraId="1EC23EF2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873DD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0108D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160CE4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079CA06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114B1A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CF57BB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096D1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50033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3C1137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点击后打开创建页面</w:t>
            </w:r>
          </w:p>
        </w:tc>
      </w:tr>
      <w:tr w:rsidR="002B13D7" w14:paraId="377D209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1EFD2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872C2A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5A1EE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045F9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点击后保存品牌商信息</w:t>
            </w:r>
          </w:p>
        </w:tc>
      </w:tr>
      <w:tr w:rsidR="002B13D7" w14:paraId="1EE3AD0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658CB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78D5E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57858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4DF203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1F71D796" w14:textId="77777777" w:rsidR="002B13D7" w:rsidRDefault="00426007">
      <w:pPr>
        <w:rPr>
          <w:ins w:id="31" w:author="无聊的雨人" w:date="2022-11-23T19:03:00Z"/>
          <w:rFonts w:ascii="微软雅黑" w:eastAsia="微软雅黑" w:hAnsi="微软雅黑" w:cs="微软雅黑"/>
          <w:i/>
          <w:iCs/>
          <w:color w:val="FF0000"/>
        </w:rPr>
      </w:pPr>
      <w:ins w:id="32" w:author="无聊的雨人" w:date="2022-11-23T19:03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支持的文件类型</w:t>
        </w:r>
      </w:ins>
      <w:ins w:id="33" w:author="无聊的雨人" w:date="2022-11-23T19:04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有误，mp3和mkv是音频和视频格式，不兼容</w:t>
        </w:r>
      </w:ins>
    </w:p>
    <w:p w14:paraId="6D685A80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D472A8F" wp14:editId="2E389E52">
            <wp:extent cx="5914390" cy="405701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C581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图2.4.2-2</w:t>
      </w:r>
    </w:p>
    <w:p w14:paraId="4FF9BA02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3A61B7E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</w:t>
      </w:r>
    </w:p>
    <w:p w14:paraId="51D88583" w14:textId="77777777" w:rsidR="002B13D7" w:rsidRDefault="002B13D7">
      <w:pPr>
        <w:ind w:firstLineChars="200" w:firstLine="420"/>
        <w:jc w:val="center"/>
        <w:rPr>
          <w:rFonts w:ascii="微软雅黑" w:eastAsia="微软雅黑" w:hAnsi="微软雅黑" w:cs="微软雅黑"/>
        </w:rPr>
      </w:pP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F3486E8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A86CA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01B4C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256C1D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6556D4F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6E1841E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D284C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DFFF2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F129E1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6848408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04964865" w14:textId="77777777" w:rsidR="002B13D7" w:rsidRDefault="002B13D7">
      <w:pPr>
        <w:ind w:firstLineChars="200" w:firstLine="420"/>
        <w:jc w:val="center"/>
        <w:rPr>
          <w:rFonts w:ascii="微软雅黑" w:eastAsia="微软雅黑" w:hAnsi="微软雅黑" w:cs="微软雅黑"/>
        </w:rPr>
      </w:pPr>
    </w:p>
    <w:p w14:paraId="146407D6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5C8D589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点击编辑按钮，会打开编辑界面（如图2.4.2-3），编写品牌商名称（必填），介绍，品牌商图片（上传），底价，点击确定，提示更新成功。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3DE59E5F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58D37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59834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B26A36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54578D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5782A5D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CF96F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824B16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2B601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B51355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2DFE10DF" w14:textId="77777777" w:rsidR="002B13D7" w:rsidRDefault="00426007">
      <w:pPr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4D1E78B2" wp14:editId="25091464">
            <wp:extent cx="5914390" cy="40792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01BF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图2.4.2-3</w:t>
      </w:r>
    </w:p>
    <w:p w14:paraId="7481C1D8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30F663EC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7764104D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输入查找条件（品牌商ID，品牌商名称），点击查找按钮，列表显示出查找结果。</w:t>
      </w:r>
    </w:p>
    <w:p w14:paraId="54D24352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685FFDFE" wp14:editId="459FE5EB">
            <wp:extent cx="5914390" cy="49974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899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图2.4.2-4</w:t>
      </w:r>
    </w:p>
    <w:p w14:paraId="02452A4D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列表显示数据：品牌商ID，品牌商名称品牌商图片，介绍，底价。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038975A5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32746C6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3770114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61548B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798366A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4B72ED4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1306327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6FCB89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E67C8A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1E89629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7D717321" w14:textId="77777777">
        <w:trPr>
          <w:trHeight w:val="397"/>
        </w:trPr>
        <w:tc>
          <w:tcPr>
            <w:tcW w:w="1696" w:type="dxa"/>
            <w:vAlign w:val="center"/>
          </w:tcPr>
          <w:p w14:paraId="456C482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品牌商名称</w:t>
            </w:r>
          </w:p>
        </w:tc>
        <w:tc>
          <w:tcPr>
            <w:tcW w:w="1701" w:type="dxa"/>
            <w:vAlign w:val="center"/>
          </w:tcPr>
          <w:p w14:paraId="6618596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F2BAE5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9CB661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6B1771B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MUJI制造商</w:t>
            </w:r>
          </w:p>
        </w:tc>
      </w:tr>
      <w:tr w:rsidR="002B13D7" w14:paraId="3DCB22DC" w14:textId="77777777">
        <w:trPr>
          <w:trHeight w:val="397"/>
        </w:trPr>
        <w:tc>
          <w:tcPr>
            <w:tcW w:w="1696" w:type="dxa"/>
            <w:vAlign w:val="center"/>
          </w:tcPr>
          <w:p w14:paraId="045AC5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品牌商ID</w:t>
            </w:r>
          </w:p>
        </w:tc>
        <w:tc>
          <w:tcPr>
            <w:tcW w:w="1701" w:type="dxa"/>
            <w:vAlign w:val="center"/>
          </w:tcPr>
          <w:p w14:paraId="2956C9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176D74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72DEC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47DE7F6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1001000</w:t>
            </w:r>
          </w:p>
        </w:tc>
      </w:tr>
      <w:tr w:rsidR="002B13D7" w14:paraId="4599911A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505167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F3C4E3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79267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768774D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10B7B3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F60732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22F72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14085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34033A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3083DC0E" w14:textId="77777777" w:rsidR="002B13D7" w:rsidRDefault="00426007">
      <w:pPr>
        <w:spacing w:line="360" w:lineRule="auto"/>
        <w:rPr>
          <w:ins w:id="34" w:author="无聊的雨人" w:date="2022-11-23T19:07:00Z"/>
          <w:rFonts w:ascii="微软雅黑" w:eastAsia="微软雅黑" w:hAnsi="微软雅黑" w:cs="微软雅黑"/>
          <w:i/>
          <w:iCs/>
          <w:color w:val="FF0000"/>
        </w:rPr>
      </w:pPr>
      <w:ins w:id="35" w:author="无聊的雨人" w:date="2022-11-23T19:07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搜索</w:t>
        </w:r>
      </w:ins>
      <w:ins w:id="36" w:author="无聊的雨人" w:date="2022-11-23T19:08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字段应为必填</w:t>
        </w:r>
      </w:ins>
    </w:p>
    <w:p w14:paraId="4D9DD975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3BAC30B6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57D5981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64DAA39F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839CD9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C908B5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03D99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06361B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835CB1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2C3F80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30E382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38BDD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7BC272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72BC4036" w14:textId="77777777" w:rsidR="002B13D7" w:rsidRDefault="00426007">
      <w:pPr>
        <w:spacing w:line="360" w:lineRule="auto"/>
        <w:jc w:val="left"/>
        <w:rPr>
          <w:ins w:id="37" w:author="无聊的雨人" w:date="2022-11-23T21:48:00Z"/>
          <w:rFonts w:ascii="微软雅黑" w:eastAsia="微软雅黑" w:hAnsi="微软雅黑" w:cs="微软雅黑"/>
        </w:rPr>
      </w:pPr>
      <w:ins w:id="38" w:author="无聊的雨人" w:date="2022-11-23T21:48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3AF84D2E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62B5B766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39" w:name="_Toc4072"/>
      <w:r>
        <w:rPr>
          <w:rFonts w:ascii="微软雅黑" w:eastAsia="微软雅黑" w:hAnsi="微软雅黑" w:cs="微软雅黑" w:hint="eastAsia"/>
        </w:rPr>
        <w:t>商品类目（图2.4.3-1）</w:t>
      </w:r>
      <w:bookmarkEnd w:id="39"/>
    </w:p>
    <w:p w14:paraId="7049AE2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模块介绍：对商场商品进行分类。</w:t>
      </w:r>
    </w:p>
    <w:p w14:paraId="55AAEFCC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224450C0" wp14:editId="31DA8A33">
            <wp:extent cx="5914390" cy="405701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5907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图2.4.3-1</w:t>
      </w:r>
    </w:p>
    <w:p w14:paraId="366A14F2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1EB2529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点击添加按钮，会打开创建界面（如图2.4.3-2），填写类目名称（必填），关键字，级别（一级类目/二级类目），父类目，类目简介，点击确定，提示创建成功。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6B00D3BA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3A1854E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527E3C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4FE3A3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9AE3AA0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9C7659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1190C4E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79DE4EC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080C3A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46DE4F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136D56B" w14:textId="77777777">
        <w:trPr>
          <w:trHeight w:val="397"/>
        </w:trPr>
        <w:tc>
          <w:tcPr>
            <w:tcW w:w="1696" w:type="dxa"/>
            <w:vAlign w:val="center"/>
          </w:tcPr>
          <w:p w14:paraId="0C0BF7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类目名称</w:t>
            </w:r>
          </w:p>
        </w:tc>
        <w:tc>
          <w:tcPr>
            <w:tcW w:w="1701" w:type="dxa"/>
            <w:vAlign w:val="center"/>
          </w:tcPr>
          <w:p w14:paraId="421168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0F2C5E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C9E1FA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09313E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居家</w:t>
            </w:r>
          </w:p>
        </w:tc>
      </w:tr>
      <w:tr w:rsidR="002B13D7" w14:paraId="645971D1" w14:textId="77777777">
        <w:trPr>
          <w:trHeight w:val="397"/>
        </w:trPr>
        <w:tc>
          <w:tcPr>
            <w:tcW w:w="1696" w:type="dxa"/>
            <w:vAlign w:val="center"/>
          </w:tcPr>
          <w:p w14:paraId="6FA6307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关键字</w:t>
            </w:r>
          </w:p>
        </w:tc>
        <w:tc>
          <w:tcPr>
            <w:tcW w:w="1701" w:type="dxa"/>
            <w:vAlign w:val="center"/>
          </w:tcPr>
          <w:p w14:paraId="559DB0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D76C6F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0BB19E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4DE04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生活用品</w:t>
            </w:r>
          </w:p>
        </w:tc>
      </w:tr>
      <w:tr w:rsidR="002B13D7" w14:paraId="125B68E6" w14:textId="77777777">
        <w:trPr>
          <w:trHeight w:val="397"/>
        </w:trPr>
        <w:tc>
          <w:tcPr>
            <w:tcW w:w="1696" w:type="dxa"/>
            <w:vAlign w:val="center"/>
          </w:tcPr>
          <w:p w14:paraId="567054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级别</w:t>
            </w:r>
          </w:p>
        </w:tc>
        <w:tc>
          <w:tcPr>
            <w:tcW w:w="1701" w:type="dxa"/>
            <w:vAlign w:val="center"/>
          </w:tcPr>
          <w:p w14:paraId="2E68F8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C2148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73DBB2A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4E61A0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一级类目</w:t>
            </w:r>
          </w:p>
        </w:tc>
      </w:tr>
      <w:tr w:rsidR="002B13D7" w14:paraId="69E86CB1" w14:textId="77777777">
        <w:trPr>
          <w:trHeight w:val="397"/>
        </w:trPr>
        <w:tc>
          <w:tcPr>
            <w:tcW w:w="1696" w:type="dxa"/>
            <w:vAlign w:val="center"/>
          </w:tcPr>
          <w:p w14:paraId="57D40C6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父类目</w:t>
            </w:r>
          </w:p>
        </w:tc>
        <w:tc>
          <w:tcPr>
            <w:tcW w:w="1701" w:type="dxa"/>
            <w:vAlign w:val="center"/>
          </w:tcPr>
          <w:p w14:paraId="7CEDBFB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7E17F1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0D56F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0723225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居家</w:t>
            </w:r>
          </w:p>
        </w:tc>
      </w:tr>
      <w:tr w:rsidR="002B13D7" w14:paraId="51ED7A0F" w14:textId="77777777">
        <w:trPr>
          <w:trHeight w:val="397"/>
        </w:trPr>
        <w:tc>
          <w:tcPr>
            <w:tcW w:w="1696" w:type="dxa"/>
            <w:vAlign w:val="center"/>
          </w:tcPr>
          <w:p w14:paraId="149EB864" w14:textId="77777777" w:rsidR="002B13D7" w:rsidRDefault="00426007">
            <w:pPr>
              <w:widowControl/>
              <w:jc w:val="center"/>
              <w:rPr>
                <w:rFonts w:ascii="微软雅黑" w:eastAsia="微软雅黑" w:hAnsi="微软雅黑" w:cs="微软雅黑"/>
                <w:kern w:val="0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lastRenderedPageBreak/>
              <w:t>类目图标</w:t>
            </w:r>
          </w:p>
        </w:tc>
        <w:tc>
          <w:tcPr>
            <w:tcW w:w="1701" w:type="dxa"/>
            <w:vAlign w:val="center"/>
          </w:tcPr>
          <w:p w14:paraId="281491F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3831A9E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45084B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jpg,jpeg,png,gif</w:t>
            </w:r>
          </w:p>
        </w:tc>
        <w:tc>
          <w:tcPr>
            <w:tcW w:w="2079" w:type="dxa"/>
            <w:gridSpan w:val="2"/>
            <w:vAlign w:val="center"/>
          </w:tcPr>
          <w:p w14:paraId="00016E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4BCA746E" w14:textId="77777777">
        <w:trPr>
          <w:trHeight w:val="397"/>
        </w:trPr>
        <w:tc>
          <w:tcPr>
            <w:tcW w:w="1696" w:type="dxa"/>
            <w:vAlign w:val="center"/>
          </w:tcPr>
          <w:p w14:paraId="1E7081FF" w14:textId="77777777" w:rsidR="002B13D7" w:rsidRDefault="00426007">
            <w:pPr>
              <w:widowControl/>
              <w:jc w:val="center"/>
              <w:rPr>
                <w:rFonts w:ascii="微软雅黑" w:eastAsia="微软雅黑" w:hAnsi="微软雅黑" w:cs="微软雅黑"/>
                <w:kern w:val="0"/>
                <w:sz w:val="24"/>
              </w:rPr>
            </w:pPr>
            <w:r>
              <w:rPr>
                <w:rFonts w:ascii="微软雅黑" w:eastAsia="微软雅黑" w:hAnsi="微软雅黑" w:cs="微软雅黑" w:hint="eastAsia"/>
                <w:kern w:val="0"/>
                <w:sz w:val="24"/>
              </w:rPr>
              <w:t>类目图片</w:t>
            </w:r>
          </w:p>
        </w:tc>
        <w:tc>
          <w:tcPr>
            <w:tcW w:w="1701" w:type="dxa"/>
            <w:vAlign w:val="center"/>
          </w:tcPr>
          <w:p w14:paraId="5D37CE3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40EF88E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064974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jpg,jpeg,png,gif</w:t>
            </w:r>
          </w:p>
        </w:tc>
        <w:tc>
          <w:tcPr>
            <w:tcW w:w="2079" w:type="dxa"/>
            <w:gridSpan w:val="2"/>
            <w:vAlign w:val="center"/>
          </w:tcPr>
          <w:p w14:paraId="6E0B8A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1B970A34" w14:textId="77777777">
        <w:trPr>
          <w:trHeight w:val="397"/>
        </w:trPr>
        <w:tc>
          <w:tcPr>
            <w:tcW w:w="1696" w:type="dxa"/>
            <w:vAlign w:val="center"/>
          </w:tcPr>
          <w:p w14:paraId="30E16B1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类目简介</w:t>
            </w:r>
          </w:p>
        </w:tc>
        <w:tc>
          <w:tcPr>
            <w:tcW w:w="1701" w:type="dxa"/>
            <w:vAlign w:val="center"/>
          </w:tcPr>
          <w:p w14:paraId="52D718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0D3754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B465C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056555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居家生活所用</w:t>
            </w:r>
          </w:p>
        </w:tc>
      </w:tr>
      <w:tr w:rsidR="002B13D7" w14:paraId="1189F4B3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C6F3E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2CB73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20EB6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396FCF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D41CBD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47D32D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2137A2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043131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8407E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77C33FA2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036D58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2AB23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A88E4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0B7018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点击后保存类目信息</w:t>
            </w:r>
          </w:p>
        </w:tc>
      </w:tr>
      <w:tr w:rsidR="002B13D7" w14:paraId="6A87086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86D19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C7DA91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BCC51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86B61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5959CF53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27F4A610" wp14:editId="6F937DFD">
            <wp:extent cx="5914390" cy="405701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8BAD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图2.4.3-2</w:t>
      </w:r>
    </w:p>
    <w:p w14:paraId="1CC2549A" w14:textId="77777777" w:rsidR="002B13D7" w:rsidRDefault="002B13D7">
      <w:pPr>
        <w:ind w:firstLineChars="200" w:firstLine="420"/>
        <w:rPr>
          <w:rFonts w:ascii="微软雅黑" w:eastAsia="微软雅黑" w:hAnsi="微软雅黑" w:cs="微软雅黑"/>
        </w:rPr>
      </w:pPr>
    </w:p>
    <w:p w14:paraId="663448DF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删除</w:t>
      </w:r>
    </w:p>
    <w:p w14:paraId="7EDC844D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7C263A94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CCC70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A006DE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D849B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63457F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316E75D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1A22B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560A2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7500AA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4B447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10B69741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47D5627E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6030595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点击编辑按钮，会打开编辑界面（图2.4.3-3），编写类目名称（必填），关键字，级别（一级类目/二级类目），父类目，类目简介，点击确定，提示更新成功。</w:t>
      </w:r>
    </w:p>
    <w:p w14:paraId="39E0F33E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08554C5F" wp14:editId="4B5F9CEC">
            <wp:extent cx="5914390" cy="40570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5CA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图2.4.3-3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4E26C7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B5039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FC66F5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1AA994A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76B97C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FC22485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D66F6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0009D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686A55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6810C5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25FFB26C" w14:textId="77777777" w:rsidR="002B13D7" w:rsidRDefault="002B13D7">
      <w:pPr>
        <w:ind w:firstLineChars="200" w:firstLine="420"/>
        <w:jc w:val="left"/>
        <w:rPr>
          <w:rFonts w:ascii="微软雅黑" w:eastAsia="微软雅黑" w:hAnsi="微软雅黑" w:cs="微软雅黑"/>
        </w:rPr>
      </w:pPr>
    </w:p>
    <w:p w14:paraId="5D6CA43C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40" w:name="_Toc32237"/>
      <w:r>
        <w:rPr>
          <w:rFonts w:ascii="微软雅黑" w:eastAsia="微软雅黑" w:hAnsi="微软雅黑" w:cs="微软雅黑" w:hint="eastAsia"/>
        </w:rPr>
        <w:t>订单管理（图2.4.4-1）</w:t>
      </w:r>
      <w:bookmarkEnd w:id="40"/>
    </w:p>
    <w:p w14:paraId="2BE58B2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模块介绍：会员操作生成的订单。 </w:t>
      </w:r>
    </w:p>
    <w:p w14:paraId="2019477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订单流程如下。</w:t>
      </w:r>
    </w:p>
    <w:p w14:paraId="04D68AD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会员提交后的订单会有两种状态，已付款/未付款。</w:t>
      </w:r>
    </w:p>
    <w:p w14:paraId="35989326" w14:textId="77777777" w:rsidR="002B13D7" w:rsidRDefault="00426007">
      <w:pPr>
        <w:spacing w:line="360" w:lineRule="auto"/>
        <w:ind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对于已付款订单，管理员需进行“发货”操作，发货后订单状态为“已发货”，会员确认收货后需将订单状态改为“已收货”（会员确认收货订单状态为“用户收货”，会员收货时间超过商家管理员设置的超时时间后，系统自动将订单状态改为“系统收货”），之后会员可进行商品评价（暂无功能），商家可进行回复，订单结束。对于已付款的订单管理员还未进行发货操作前，会员可申请退款操作，会员申请退款后，管理员需进行退款操作，退款后订单状态为“已退款”，订单结束。</w:t>
      </w:r>
    </w:p>
    <w:p w14:paraId="3951F21F" w14:textId="77777777" w:rsidR="002B13D7" w:rsidRDefault="00426007">
      <w:pPr>
        <w:spacing w:line="360" w:lineRule="auto"/>
        <w:ind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未付款订单，用户可取消订单。（用户取消订单，订单状态为“用户取消”，会员付款时间超过商家管理员设置的超时时间后订单状态自动变为“系统取消”状态）。</w:t>
      </w:r>
    </w:p>
    <w:p w14:paraId="17C25685" w14:textId="77777777" w:rsidR="002B13D7" w:rsidRDefault="002B13D7">
      <w:pPr>
        <w:ind w:firstLineChars="200" w:firstLine="420"/>
        <w:rPr>
          <w:rFonts w:ascii="微软雅黑" w:eastAsia="微软雅黑" w:hAnsi="微软雅黑" w:cs="微软雅黑"/>
        </w:rPr>
      </w:pPr>
    </w:p>
    <w:p w14:paraId="157DFC31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2E13DD5B" wp14:editId="4B1FBACF">
            <wp:extent cx="5914390" cy="40068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AF68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图2.4.4-1</w:t>
      </w:r>
    </w:p>
    <w:p w14:paraId="5595E6D2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详情</w:t>
      </w:r>
    </w:p>
    <w:p w14:paraId="72C4EF6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点击详情按钮，会打开详情界面（图2.4.4-2），查看订单详情。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21BBA0E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82189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99C45A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4B280D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5A9503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85F443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61789B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00B11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3A1304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详情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9C4A79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点击后打开详情界面</w:t>
            </w:r>
          </w:p>
        </w:tc>
      </w:tr>
    </w:tbl>
    <w:p w14:paraId="29C900CC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1F304D88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1B4E6D5F" wp14:editId="2AC684A5">
            <wp:extent cx="5914390" cy="40100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0F75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图2.4.4-2</w:t>
      </w:r>
    </w:p>
    <w:p w14:paraId="782CC60E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发货</w:t>
      </w:r>
    </w:p>
    <w:p w14:paraId="68B6FD0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会员提交订单并付款后，订单管理会出现发货按钮，商家点击发货，会打开发货界面（图2.4.4-3），填写快递信息，点击确定，提示确认发货成功。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4FBED1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F15A56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C77FCB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226180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3A7566F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2CD7D4D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FC28F2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5F9925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26F298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发货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D98324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点击后打开发货界面</w:t>
            </w:r>
          </w:p>
        </w:tc>
      </w:tr>
    </w:tbl>
    <w:p w14:paraId="704CAC97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1CDB6B16" wp14:editId="28A7E6DD">
            <wp:extent cx="5914390" cy="40068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10D8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图2.4.4-3</w:t>
      </w:r>
    </w:p>
    <w:p w14:paraId="5A410F33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退款</w:t>
      </w:r>
    </w:p>
    <w:p w14:paraId="0CF1047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会员在付款后未发货前可以申请退款，会员申请退款后，管理员可以看到退款申请的订单，点击退款按钮，会打开退款界面（图2.4.4-4），点击确定按钮后，提示确认退款成功。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536D1652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54573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479EF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4F146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671CB5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7F54B2D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AFE218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25A0F4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40967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退款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7D05B8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点击后打开退款界面</w:t>
            </w:r>
          </w:p>
        </w:tc>
      </w:tr>
    </w:tbl>
    <w:p w14:paraId="6F5DF004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01CDCADC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4C5064C8" wp14:editId="433724D9">
            <wp:extent cx="5914390" cy="4057015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01B5" w14:textId="77777777" w:rsidR="002B13D7" w:rsidRDefault="00426007">
      <w:pPr>
        <w:widowControl/>
        <w:ind w:firstLineChars="200" w:firstLine="440"/>
        <w:jc w:val="center"/>
        <w:rPr>
          <w:rFonts w:ascii="微软雅黑" w:eastAsia="微软雅黑" w:hAnsi="微软雅黑" w:cs="微软雅黑"/>
          <w:color w:val="000000"/>
          <w:kern w:val="0"/>
          <w:sz w:val="22"/>
          <w:szCs w:val="22"/>
        </w:rPr>
      </w:pPr>
      <w:r>
        <w:rPr>
          <w:rFonts w:ascii="微软雅黑" w:eastAsia="微软雅黑" w:hAnsi="微软雅黑" w:cs="微软雅黑" w:hint="eastAsia"/>
          <w:color w:val="000000"/>
          <w:kern w:val="0"/>
          <w:sz w:val="22"/>
          <w:szCs w:val="22"/>
        </w:rPr>
        <w:t>图2.4.4-4</w:t>
      </w:r>
    </w:p>
    <w:p w14:paraId="4F0A67E7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5D40F00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点击删除按钮，提示删除成功（已付款，已发货状态不可删除）。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9849D0C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F44C7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C9D07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1F42AD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5BFE65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D75666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F89A88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F1334B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ED9F2B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A417D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6BE5A8BF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64879DD9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41BF6E6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输入查找条件（用户ID，订单ID，订单编号，日期，订单状态），点击查找按钮，列表显示出查找结果。</w:t>
      </w:r>
    </w:p>
    <w:p w14:paraId="67FBB784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358D6AA8" wp14:editId="0D416FFF">
            <wp:extent cx="5914390" cy="677545"/>
            <wp:effectExtent l="0" t="0" r="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915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图2.4.4-5</w:t>
      </w:r>
    </w:p>
    <w:p w14:paraId="5380D43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color w:val="FF0000"/>
        </w:rPr>
        <w:t>订单状态</w:t>
      </w:r>
      <w:r>
        <w:rPr>
          <w:rFonts w:ascii="微软雅黑" w:eastAsia="微软雅黑" w:hAnsi="微软雅黑" w:cs="微软雅黑" w:hint="eastAsia"/>
        </w:rPr>
        <w:t>：未付款，用户取消，已付款，申请退款，已退款，已发货，用户收货，系统收货。</w:t>
      </w:r>
    </w:p>
    <w:p w14:paraId="1059DD5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  <w:color w:val="000000" w:themeColor="text1"/>
        </w:rPr>
      </w:pPr>
      <w:r>
        <w:rPr>
          <w:rFonts w:ascii="微软雅黑" w:eastAsia="微软雅黑" w:hAnsi="微软雅黑" w:cs="微软雅黑" w:hint="eastAsia"/>
          <w:color w:val="000000" w:themeColor="text1"/>
        </w:rPr>
        <w:t>列表展示数据：订单编号，用户ID，订单状态，订单金额，支付金额，支付时间，支付渠道，物流渠道。</w:t>
      </w:r>
    </w:p>
    <w:p w14:paraId="628CC4D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提示：</w:t>
      </w:r>
    </w:p>
    <w:p w14:paraId="4D6775F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系统取消：会员超时未支付，系统自动取消订单，订单状态变为系统取消。</w:t>
      </w:r>
    </w:p>
    <w:p w14:paraId="15248D9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系统收货：会员超时未确认收货，系统自动确认收货，订单状态变未系统收货。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01D8E9C5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3658E16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ACBF67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4DBA5EF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6BD37B0A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98CD01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2A1875B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076929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87A3C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3466EE5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2F2E50BA" w14:textId="77777777">
        <w:trPr>
          <w:trHeight w:val="397"/>
        </w:trPr>
        <w:tc>
          <w:tcPr>
            <w:tcW w:w="1696" w:type="dxa"/>
            <w:vAlign w:val="center"/>
          </w:tcPr>
          <w:p w14:paraId="2B24283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用户ID</w:t>
            </w:r>
          </w:p>
        </w:tc>
        <w:tc>
          <w:tcPr>
            <w:tcW w:w="1701" w:type="dxa"/>
            <w:vAlign w:val="center"/>
          </w:tcPr>
          <w:p w14:paraId="2528A4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349CA64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0E62DD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7978ED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6EC42C29" w14:textId="77777777">
        <w:trPr>
          <w:trHeight w:val="397"/>
        </w:trPr>
        <w:tc>
          <w:tcPr>
            <w:tcW w:w="1696" w:type="dxa"/>
            <w:vAlign w:val="center"/>
          </w:tcPr>
          <w:p w14:paraId="1EDBB08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订单ID</w:t>
            </w:r>
          </w:p>
        </w:tc>
        <w:tc>
          <w:tcPr>
            <w:tcW w:w="1701" w:type="dxa"/>
            <w:vAlign w:val="center"/>
          </w:tcPr>
          <w:p w14:paraId="6D103D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31DE19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C652F6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60D88DC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232F99EF" w14:textId="77777777">
        <w:trPr>
          <w:trHeight w:val="397"/>
        </w:trPr>
        <w:tc>
          <w:tcPr>
            <w:tcW w:w="1696" w:type="dxa"/>
            <w:vAlign w:val="center"/>
          </w:tcPr>
          <w:p w14:paraId="76DF206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订单编号</w:t>
            </w:r>
          </w:p>
        </w:tc>
        <w:tc>
          <w:tcPr>
            <w:tcW w:w="1701" w:type="dxa"/>
            <w:vAlign w:val="center"/>
          </w:tcPr>
          <w:p w14:paraId="68EBAF1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4A8054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CE04AE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079" w:type="dxa"/>
            <w:gridSpan w:val="2"/>
            <w:vAlign w:val="center"/>
          </w:tcPr>
          <w:p w14:paraId="33A6DB1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20211115854107</w:t>
            </w:r>
          </w:p>
        </w:tc>
      </w:tr>
      <w:tr w:rsidR="002B13D7" w14:paraId="7990EA00" w14:textId="77777777">
        <w:trPr>
          <w:trHeight w:val="397"/>
        </w:trPr>
        <w:tc>
          <w:tcPr>
            <w:tcW w:w="1696" w:type="dxa"/>
            <w:vAlign w:val="center"/>
          </w:tcPr>
          <w:p w14:paraId="74312F7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日期</w:t>
            </w:r>
          </w:p>
        </w:tc>
        <w:tc>
          <w:tcPr>
            <w:tcW w:w="1701" w:type="dxa"/>
            <w:vAlign w:val="center"/>
          </w:tcPr>
          <w:p w14:paraId="1DF74A5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2ECB31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DA05DD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079" w:type="dxa"/>
            <w:gridSpan w:val="2"/>
            <w:vAlign w:val="center"/>
          </w:tcPr>
          <w:p w14:paraId="4C3DCA9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2021-11-11 00:00:00- 2021-11-12 00:00:00</w:t>
            </w:r>
          </w:p>
        </w:tc>
      </w:tr>
      <w:tr w:rsidR="002B13D7" w14:paraId="51F1D8B6" w14:textId="77777777">
        <w:trPr>
          <w:trHeight w:val="397"/>
        </w:trPr>
        <w:tc>
          <w:tcPr>
            <w:tcW w:w="1696" w:type="dxa"/>
            <w:vAlign w:val="center"/>
          </w:tcPr>
          <w:p w14:paraId="476DED3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订单状态</w:t>
            </w:r>
          </w:p>
        </w:tc>
        <w:tc>
          <w:tcPr>
            <w:tcW w:w="1701" w:type="dxa"/>
            <w:vAlign w:val="center"/>
          </w:tcPr>
          <w:p w14:paraId="5F327AD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E9FBA3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0B697B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079" w:type="dxa"/>
            <w:gridSpan w:val="2"/>
            <w:vAlign w:val="center"/>
          </w:tcPr>
          <w:p w14:paraId="37E7C80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已付款</w:t>
            </w:r>
          </w:p>
        </w:tc>
      </w:tr>
      <w:tr w:rsidR="002B13D7" w14:paraId="536C00E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61396F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894055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19E5C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135588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2069D20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16C290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D6F2D2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D24778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4B0962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12C6A840" w14:textId="77777777" w:rsidR="002B13D7" w:rsidRDefault="00426007">
      <w:pPr>
        <w:spacing w:line="360" w:lineRule="auto"/>
        <w:rPr>
          <w:ins w:id="41" w:author="无聊的雨人" w:date="2022-11-23T21:40:00Z"/>
          <w:rFonts w:ascii="微软雅黑" w:eastAsia="微软雅黑" w:hAnsi="微软雅黑" w:cs="微软雅黑"/>
          <w:i/>
          <w:iCs/>
          <w:color w:val="FF0000"/>
        </w:rPr>
      </w:pPr>
      <w:ins w:id="42" w:author="无聊的雨人" w:date="2022-11-23T21:4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系统状态缺少“系统取消”</w:t>
        </w:r>
      </w:ins>
    </w:p>
    <w:p w14:paraId="6A3147A2" w14:textId="77777777" w:rsidR="002B13D7" w:rsidRDefault="002B13D7">
      <w:pPr>
        <w:spacing w:line="360" w:lineRule="auto"/>
        <w:rPr>
          <w:rFonts w:ascii="微软雅黑" w:eastAsia="微软雅黑" w:hAnsi="微软雅黑" w:cs="微软雅黑"/>
          <w:color w:val="7F7F7F" w:themeColor="text1" w:themeTint="80"/>
        </w:rPr>
      </w:pPr>
    </w:p>
    <w:p w14:paraId="7F960E61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mc:AlternateContent>
          <mc:Choice Requires="wpc">
            <w:drawing>
              <wp:inline distT="0" distB="0" distL="0" distR="0" wp14:anchorId="22724F9F" wp14:editId="16655344">
                <wp:extent cx="5524500" cy="5540375"/>
                <wp:effectExtent l="0" t="0" r="19050" b="0"/>
                <wp:docPr id="96" name="画布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12" name="矩形 112"/>
                        <wps:cNvSpPr/>
                        <wps:spPr>
                          <a:xfrm>
                            <a:off x="4533900" y="2764809"/>
                            <a:ext cx="99060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EDC79A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用户取消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00" name="圆角矩形 100"/>
                        <wps:cNvSpPr/>
                        <wps:spPr>
                          <a:xfrm>
                            <a:off x="2200275" y="104775"/>
                            <a:ext cx="971550" cy="3429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38BABA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开始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0" name="矩形 110"/>
                        <wps:cNvSpPr/>
                        <wps:spPr>
                          <a:xfrm>
                            <a:off x="990600" y="2069485"/>
                            <a:ext cx="99060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B3356E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已付款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1" name="矩形 111"/>
                        <wps:cNvSpPr/>
                        <wps:spPr>
                          <a:xfrm>
                            <a:off x="3971925" y="2059959"/>
                            <a:ext cx="99060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E96B5B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未付款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4" name="矩形 114"/>
                        <wps:cNvSpPr/>
                        <wps:spPr>
                          <a:xfrm>
                            <a:off x="3429000" y="2783859"/>
                            <a:ext cx="99060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F649B0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系统取消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5" name="矩形 115"/>
                        <wps:cNvSpPr/>
                        <wps:spPr>
                          <a:xfrm>
                            <a:off x="638175" y="2783860"/>
                            <a:ext cx="99060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366BB8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已发货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6" name="矩形 116"/>
                        <wps:cNvSpPr/>
                        <wps:spPr>
                          <a:xfrm>
                            <a:off x="2133600" y="2783859"/>
                            <a:ext cx="99060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BCA890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申请退款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7" name="矩形 117"/>
                        <wps:cNvSpPr/>
                        <wps:spPr>
                          <a:xfrm>
                            <a:off x="114300" y="3555384"/>
                            <a:ext cx="99060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7780A8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系统收货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8" name="矩形 118"/>
                        <wps:cNvSpPr/>
                        <wps:spPr>
                          <a:xfrm>
                            <a:off x="1266825" y="3555384"/>
                            <a:ext cx="99060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FCEFCD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用户收货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9" name="肘形连接符 119"/>
                        <wps:cNvCnPr>
                          <a:stCxn id="100" idx="2"/>
                          <a:endCxn id="111" idx="0"/>
                        </wps:cNvCnPr>
                        <wps:spPr>
                          <a:xfrm rot="16200000" flipH="1">
                            <a:off x="2770495" y="363229"/>
                            <a:ext cx="1612284" cy="178117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肘形连接符 120"/>
                        <wps:cNvCnPr>
                          <a:stCxn id="100" idx="2"/>
                          <a:endCxn id="110" idx="0"/>
                        </wps:cNvCnPr>
                        <wps:spPr>
                          <a:xfrm rot="5400000">
                            <a:off x="1275070" y="658505"/>
                            <a:ext cx="1621810" cy="1200150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肘形连接符 121"/>
                        <wps:cNvCnPr>
                          <a:stCxn id="111" idx="2"/>
                          <a:endCxn id="112" idx="0"/>
                        </wps:cNvCnPr>
                        <wps:spPr>
                          <a:xfrm rot="16200000" flipH="1">
                            <a:off x="4586287" y="2321896"/>
                            <a:ext cx="323850" cy="56197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肘形连接符 122"/>
                        <wps:cNvCnPr>
                          <a:stCxn id="111" idx="2"/>
                          <a:endCxn id="114" idx="0"/>
                        </wps:cNvCnPr>
                        <wps:spPr>
                          <a:xfrm rot="5400000">
                            <a:off x="4024313" y="2340947"/>
                            <a:ext cx="342900" cy="54292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肘形连接符 123"/>
                        <wps:cNvCnPr>
                          <a:stCxn id="110" idx="2"/>
                          <a:endCxn id="116" idx="0"/>
                        </wps:cNvCnPr>
                        <wps:spPr>
                          <a:xfrm rot="16200000" flipH="1">
                            <a:off x="1890713" y="2045672"/>
                            <a:ext cx="333374" cy="114300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肘形连接符 124"/>
                        <wps:cNvCnPr>
                          <a:stCxn id="110" idx="2"/>
                          <a:endCxn id="115" idx="0"/>
                        </wps:cNvCnPr>
                        <wps:spPr>
                          <a:xfrm rot="5400000">
                            <a:off x="1143001" y="2440960"/>
                            <a:ext cx="333375" cy="35242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肘形连接符 125"/>
                        <wps:cNvCnPr>
                          <a:stCxn id="115" idx="2"/>
                        </wps:cNvCnPr>
                        <wps:spPr>
                          <a:xfrm rot="5400000">
                            <a:off x="676276" y="3098185"/>
                            <a:ext cx="390524" cy="52387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" name="肘形连接符 126"/>
                        <wps:cNvCnPr>
                          <a:stCxn id="115" idx="2"/>
                          <a:endCxn id="118" idx="0"/>
                        </wps:cNvCnPr>
                        <wps:spPr>
                          <a:xfrm rot="16200000" flipH="1">
                            <a:off x="1252538" y="3045797"/>
                            <a:ext cx="390524" cy="62865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9" name="圆角矩形 129"/>
                        <wps:cNvSpPr/>
                        <wps:spPr>
                          <a:xfrm>
                            <a:off x="2371725" y="4965084"/>
                            <a:ext cx="971550" cy="3429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982BC4" w14:textId="77777777" w:rsidR="002B13D7" w:rsidRDefault="00426007">
                              <w:pPr>
                                <w:jc w:val="center"/>
                              </w:pPr>
                              <w:r>
                                <w:t>结束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0" name="肘形连接符 130"/>
                        <wps:cNvCnPr>
                          <a:stCxn id="118" idx="2"/>
                          <a:endCxn id="129" idx="0"/>
                        </wps:cNvCnPr>
                        <wps:spPr>
                          <a:xfrm rot="16200000" flipH="1">
                            <a:off x="1795462" y="3903046"/>
                            <a:ext cx="1028700" cy="109537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肘形连接符 131"/>
                        <wps:cNvCnPr>
                          <a:stCxn id="117" idx="2"/>
                          <a:endCxn id="129" idx="0"/>
                        </wps:cNvCnPr>
                        <wps:spPr>
                          <a:xfrm rot="16200000" flipH="1">
                            <a:off x="1219200" y="3326784"/>
                            <a:ext cx="1028700" cy="2247900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肘形连接符 132"/>
                        <wps:cNvCnPr>
                          <a:stCxn id="114" idx="2"/>
                          <a:endCxn id="129" idx="0"/>
                        </wps:cNvCnPr>
                        <wps:spPr>
                          <a:xfrm rot="5400000">
                            <a:off x="2490788" y="3531571"/>
                            <a:ext cx="1800225" cy="1066800"/>
                          </a:xfrm>
                          <a:prstGeom prst="bentConnector3">
                            <a:avLst>
                              <a:gd name="adj1" fmla="val 71164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" name="肘形连接符 134"/>
                        <wps:cNvCnPr>
                          <a:stCxn id="112" idx="2"/>
                          <a:endCxn id="129" idx="0"/>
                        </wps:cNvCnPr>
                        <wps:spPr>
                          <a:xfrm rot="5400000">
                            <a:off x="3033713" y="2969596"/>
                            <a:ext cx="1819275" cy="2171700"/>
                          </a:xfrm>
                          <a:prstGeom prst="bentConnector3">
                            <a:avLst>
                              <a:gd name="adj1" fmla="val 7199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矩形 135"/>
                        <wps:cNvSpPr/>
                        <wps:spPr>
                          <a:xfrm>
                            <a:off x="2447925" y="3545858"/>
                            <a:ext cx="99060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34934F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已退款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36" name="肘形连接符 136"/>
                        <wps:cNvCnPr>
                          <a:stCxn id="116" idx="2"/>
                          <a:endCxn id="135" idx="0"/>
                        </wps:cNvCnPr>
                        <wps:spPr>
                          <a:xfrm rot="16200000" flipH="1">
                            <a:off x="2595563" y="3198195"/>
                            <a:ext cx="380999" cy="31432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肘形连接符 138"/>
                        <wps:cNvCnPr>
                          <a:stCxn id="135" idx="2"/>
                          <a:endCxn id="129" idx="0"/>
                        </wps:cNvCnPr>
                        <wps:spPr>
                          <a:xfrm rot="5400000">
                            <a:off x="2381250" y="4403109"/>
                            <a:ext cx="1038226" cy="85725"/>
                          </a:xfrm>
                          <a:prstGeom prst="bentConnector3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矩形 175"/>
                        <wps:cNvSpPr/>
                        <wps:spPr>
                          <a:xfrm>
                            <a:off x="2070195" y="648701"/>
                            <a:ext cx="1273080" cy="381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4231C5" w14:textId="77777777" w:rsidR="002B13D7" w:rsidRDefault="0042600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用户提交</w:t>
                              </w:r>
                              <w:r>
                                <w:t>订单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2724F9F" id="画布 96" o:spid="_x0000_s1026" editas="canvas" style="width:435pt;height:436.25pt;mso-position-horizontal-relative:char;mso-position-vertical-relative:line" coordsize="55245,554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5245;height:55403;visibility:visible;mso-wrap-style:square">
                  <v:fill o:detectmouseclick="t"/>
                  <v:path o:connecttype="none"/>
                </v:shape>
                <v:rect id="矩形 112" o:spid="_x0000_s1028" style="position:absolute;left:45339;top:27648;width:990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" fillcolor="#5b9bd5 [3204]" strokecolor="#1f4d78 [1604]" strokeweight="1pt">
                  <v:textbox>
                    <w:txbxContent>
                      <w:p w14:paraId="3CEDC79A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用户取消</w:t>
                        </w:r>
                      </w:p>
                    </w:txbxContent>
                  </v:textbox>
                </v:rect>
                <v:roundrect id="圆角矩形 100" o:spid="_x0000_s1029" style="position:absolute;left:22002;top:1047;width:9716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" fillcolor="#5b9bd5 [3204]" strokecolor="#1f4d78 [1604]" strokeweight="1pt">
                  <v:stroke joinstyle="miter"/>
                  <v:textbox>
                    <w:txbxContent>
                      <w:p w14:paraId="2938BABA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开始</w:t>
                        </w:r>
                      </w:p>
                    </w:txbxContent>
                  </v:textbox>
                </v:roundrect>
                <v:rect id="矩形 110" o:spid="_x0000_s1030" style="position:absolute;left:9906;top:20694;width:990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" fillcolor="#5b9bd5 [3204]" strokecolor="#1f4d78 [1604]" strokeweight="1pt">
                  <v:textbox>
                    <w:txbxContent>
                      <w:p w14:paraId="05B3356E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已付款</w:t>
                        </w:r>
                      </w:p>
                    </w:txbxContent>
                  </v:textbox>
                </v:rect>
                <v:rect id="矩形 111" o:spid="_x0000_s1031" style="position:absolute;left:39719;top:20599;width:990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" fillcolor="#5b9bd5 [3204]" strokecolor="#1f4d78 [1604]" strokeweight="1pt">
                  <v:textbox>
                    <w:txbxContent>
                      <w:p w14:paraId="1AE96B5B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未付款</w:t>
                        </w:r>
                      </w:p>
                    </w:txbxContent>
                  </v:textbox>
                </v:rect>
                <v:rect id="矩形 114" o:spid="_x0000_s1032" style="position:absolute;left:34290;top:27838;width:990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" fillcolor="#4472c4 [3208]" strokecolor="#1f3763 [1608]" strokeweight="1pt">
                  <v:textbox>
                    <w:txbxContent>
                      <w:p w14:paraId="2AF649B0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系统取消</w:t>
                        </w:r>
                      </w:p>
                    </w:txbxContent>
                  </v:textbox>
                </v:rect>
                <v:rect id="矩形 115" o:spid="_x0000_s1033" style="position:absolute;left:6381;top:27838;width:990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" fillcolor="#5b9bd5 [3204]" strokecolor="#1f4d78 [1604]" strokeweight="1pt">
                  <v:textbox>
                    <w:txbxContent>
                      <w:p w14:paraId="4E366BB8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已发货</w:t>
                        </w:r>
                      </w:p>
                    </w:txbxContent>
                  </v:textbox>
                </v:rect>
                <v:rect id="矩形 116" o:spid="_x0000_s1034" style="position:absolute;left:21336;top:27838;width:990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" fillcolor="#5b9bd5 [3204]" strokecolor="#1f4d78 [1604]" strokeweight="1pt">
                  <v:textbox>
                    <w:txbxContent>
                      <w:p w14:paraId="63BCA890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申请退款</w:t>
                        </w:r>
                      </w:p>
                    </w:txbxContent>
                  </v:textbox>
                </v:rect>
                <v:rect id="矩形 117" o:spid="_x0000_s1035" style="position:absolute;left:1143;top:35553;width:990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" fillcolor="#4472c4 [3208]" strokecolor="#1f3763 [1608]" strokeweight="1pt">
                  <v:textbox>
                    <w:txbxContent>
                      <w:p w14:paraId="057780A8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系统收货</w:t>
                        </w:r>
                      </w:p>
                    </w:txbxContent>
                  </v:textbox>
                </v:rect>
                <v:rect id="矩形 118" o:spid="_x0000_s1036" style="position:absolute;left:12668;top:35553;width:990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" fillcolor="#5b9bd5 [3204]" strokecolor="#1f4d78 [1604]" strokeweight="1pt">
                  <v:textbox>
                    <w:txbxContent>
                      <w:p w14:paraId="1DFCEFCD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用户收货</w:t>
                        </w:r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连接符 119" o:spid="_x0000_s1037" type="#_x0000_t34" style="position:absolute;left:27704;top:3632;width:16123;height:1781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" strokecolor="#5b9bd5 [3204]" strokeweight=".5pt">
                  <v:stroke endarrow="block"/>
                </v:shape>
                <v:shape id="肘形连接符 120" o:spid="_x0000_s1038" type="#_x0000_t34" style="position:absolute;left:12751;top:6584;width:16218;height:12001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" strokecolor="#5b9bd5 [3204]" strokeweight=".5pt">
                  <v:stroke endarrow="block"/>
                </v:shape>
                <v:shape id="肘形连接符 121" o:spid="_x0000_s1039" type="#_x0000_t34" style="position:absolute;left:45862;top:23219;width:3239;height:5619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" strokecolor="#5b9bd5 [3204]" strokeweight=".5pt">
                  <v:stroke endarrow="block"/>
                </v:shape>
                <v:shape id="肘形连接符 122" o:spid="_x0000_s1040" type="#_x0000_t34" style="position:absolute;left:40243;top:23409;width:3429;height:5429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" strokecolor="#5b9bd5 [3204]" strokeweight=".5pt">
                  <v:stroke endarrow="block"/>
                </v:shape>
                <v:shape id="肘形连接符 123" o:spid="_x0000_s1041" type="#_x0000_t34" style="position:absolute;left:18907;top:20456;width:3334;height:11430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" strokecolor="#5b9bd5 [3204]" strokeweight=".5pt">
                  <v:stroke endarrow="block"/>
                </v:shape>
                <v:shape id="肘形连接符 124" o:spid="_x0000_s1042" type="#_x0000_t34" style="position:absolute;left:11430;top:24408;width:3334;height:3525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" strokecolor="#5b9bd5 [3204]" strokeweight=".5pt">
                  <v:stroke endarrow="block"/>
                </v:shape>
                <v:shape id="肘形连接符 125" o:spid="_x0000_s1043" type="#_x0000_t34" style="position:absolute;left:6762;top:30982;width:3905;height:523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" strokecolor="#5b9bd5 [3204]" strokeweight=".5pt">
                  <v:stroke endarrow="block"/>
                </v:shape>
                <v:shape id="肘形连接符 126" o:spid="_x0000_s1044" type="#_x0000_t34" style="position:absolute;left:12525;top:30457;width:3905;height:6287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" strokecolor="#5b9bd5 [3204]" strokeweight=".5pt">
                  <v:stroke endarrow="block"/>
                </v:shape>
                <v:roundrect id="圆角矩形 129" o:spid="_x0000_s1045" style="position:absolute;left:23717;top:49650;width:9715;height:3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" fillcolor="#5b9bd5 [3204]" strokecolor="#1f4d78 [1604]" strokeweight="1pt">
                  <v:stroke joinstyle="miter"/>
                  <v:textbox>
                    <w:txbxContent>
                      <w:p w14:paraId="09982BC4" w14:textId="77777777" w:rsidR="002B13D7" w:rsidRDefault="00426007">
                        <w:pPr>
                          <w:jc w:val="center"/>
                        </w:pPr>
                        <w:r>
                          <w:t>结束</w:t>
                        </w:r>
                      </w:p>
                    </w:txbxContent>
                  </v:textbox>
                </v:roundrect>
                <v:shape id="肘形连接符 130" o:spid="_x0000_s1046" type="#_x0000_t34" style="position:absolute;left:17954;top:39030;width:10287;height:1095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" strokecolor="#5b9bd5 [3204]" strokeweight=".5pt">
                  <v:stroke endarrow="block"/>
                </v:shape>
                <v:shape id="肘形连接符 131" o:spid="_x0000_s1047" type="#_x0000_t34" style="position:absolute;left:12192;top:33267;width:10287;height:22479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" strokecolor="#5b9bd5 [3204]" strokeweight=".5pt">
                  <v:stroke endarrow="block"/>
                </v:shape>
                <v:shape id="肘形连接符 132" o:spid="_x0000_s1048" type="#_x0000_t34" style="position:absolute;left:24908;top:35315;width:18002;height:1066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" adj="15371" strokecolor="#5b9bd5 [3204]" strokeweight=".5pt">
                  <v:stroke endarrow="block"/>
                </v:shape>
                <v:shape id="肘形连接符 134" o:spid="_x0000_s1049" type="#_x0000_t34" style="position:absolute;left:30338;top:29695;width:18192;height:21717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" adj="15550" strokecolor="#5b9bd5 [3204]" strokeweight=".5pt">
                  <v:stroke endarrow="block"/>
                </v:shape>
                <v:rect id="矩形 135" o:spid="_x0000_s1050" style="position:absolute;left:24479;top:35458;width:9906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" fillcolor="#5b9bd5 [3204]" strokecolor="#1f4d78 [1604]" strokeweight="1pt">
                  <v:textbox>
                    <w:txbxContent>
                      <w:p w14:paraId="2D34934F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已退款</w:t>
                        </w:r>
                      </w:p>
                    </w:txbxContent>
                  </v:textbox>
                </v:rect>
                <v:shape id="肘形连接符 136" o:spid="_x0000_s1051" type="#_x0000_t34" style="position:absolute;left:25956;top:31981;width:3810;height:3143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" strokecolor="#5b9bd5 [3204]" strokeweight=".5pt">
                  <v:stroke endarrow="block"/>
                </v:shape>
                <v:shape id="肘形连接符 138" o:spid="_x0000_s1052" type="#_x0000_t34" style="position:absolute;left:23813;top:44030;width:10382;height:857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" strokecolor="#5b9bd5 [3204]" strokeweight=".5pt">
                  <v:stroke endarrow="block"/>
                </v:shape>
                <v:rect id="矩形 175" o:spid="_x0000_s1053" style="position:absolute;left:20701;top:6487;width:12731;height:3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" fillcolor="#5b9bd5 [3204]" strokecolor="#1f4d78 [1604]" strokeweight="1pt">
                  <v:textbox>
                    <w:txbxContent>
                      <w:p w14:paraId="144231C5" w14:textId="77777777" w:rsidR="002B13D7" w:rsidRDefault="0042600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用户提交</w:t>
                        </w:r>
                        <w:r>
                          <w:t>订单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AB29B18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订单状态流程</w:t>
      </w:r>
    </w:p>
    <w:p w14:paraId="70F4CB4C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mc:AlternateContent>
          <mc:Choice Requires="wps">
            <w:drawing>
              <wp:inline distT="0" distB="0" distL="0" distR="0" wp14:anchorId="48381CA3" wp14:editId="2BAF7740">
                <wp:extent cx="215265" cy="68580"/>
                <wp:effectExtent l="0" t="0" r="13335" b="26670"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690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_x0000_s1026" o:spid="_x0000_s1026" o:spt="1" style="height:5.4pt;width:16.95pt;v-text-anchor:middle;" fillcolor="#5B9BD5 [3204]" filled="t" stroked="t" coordsize="21600,21600" o:gfxdata="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A4KByX1gAAAAMBAAAPAAAAAAAAAAEA&#10;IAAAACIAAABkcnMvZG93bnJldi54bWxQSwECFAAUAAAACACHTuJAxP/vx4MCAAAXBQAADgAAAAAA&#10;AAABACAAAAAlAQAAZHJzL2Uyb0RvYy54bWxQSwUGAAAAAAYABgBZAQAAGgYAAAAA&#10;">
                <v:fill on="t" focussize="0,0"/>
                <v:stroke weight="1pt" color="#41719C [3204]" miterlimit="8" joinstyle="miter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  <w:r>
        <w:rPr>
          <w:rFonts w:ascii="微软雅黑" w:eastAsia="微软雅黑" w:hAnsi="微软雅黑" w:cs="微软雅黑" w:hint="eastAsia"/>
        </w:rPr>
        <w:t xml:space="preserve"> 商家管理员操作 </w:t>
      </w:r>
      <w:r>
        <w:rPr>
          <w:rFonts w:ascii="微软雅黑" w:eastAsia="微软雅黑" w:hAnsi="微软雅黑" w:cs="微软雅黑" w:hint="eastAsia"/>
          <w:noProof/>
        </w:rPr>
        <mc:AlternateContent>
          <mc:Choice Requires="wps">
            <w:drawing>
              <wp:inline distT="0" distB="0" distL="0" distR="0" wp14:anchorId="057EAA85" wp14:editId="676062BE">
                <wp:extent cx="215265" cy="68580"/>
                <wp:effectExtent l="0" t="0" r="13335" b="26670"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1" cy="6901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psCustomData="http://www.wps.cn/officeDocument/2013/wpsCustomData">
            <w:pict>
              <v:rect id="_x0000_s1026" o:spid="_x0000_s1026" o:spt="1" style="height:5.4pt;width:16.95pt;v-text-anchor:middle;" fillcolor="#4472C4 [3208]" filled="t" stroked="t" coordsize="21600,21600" o:gfxdata="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SfmOf9UAAAADAQAADwAAAAAAAAABACAA&#10;AAAiAAAAZHJzL2Rvd25yZXYueG1sUEsBAhQAFAAAAAgAh07iQK8Evu2CAgAAFwUAAA4AAAAAAAAA&#10;AQAgAAAAJAEAAGRycy9lMm9Eb2MueG1sUEsFBgAAAAAGAAYAWQEAABgGAAAAAA==&#10;">
                <v:fill on="t" focussize="0,0"/>
                <v:stroke weight="1pt" color="#2F528F [3208]" miterlimit="8" joinstyle="miter"/>
                <v:imagedata o:title=""/>
                <o:lock v:ext="edit" aspectratio="f"/>
                <w10:wrap type="none"/>
                <w10:anchorlock/>
              </v:rect>
            </w:pict>
          </mc:Fallback>
        </mc:AlternateContent>
      </w:r>
      <w:r>
        <w:rPr>
          <w:rFonts w:ascii="微软雅黑" w:eastAsia="微软雅黑" w:hAnsi="微软雅黑" w:cs="微软雅黑" w:hint="eastAsia"/>
        </w:rPr>
        <w:t xml:space="preserve"> 系统操作</w:t>
      </w:r>
    </w:p>
    <w:p w14:paraId="7A280BCE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B8F63A" wp14:editId="0DCAFBCB">
                <wp:simplePos x="0" y="0"/>
                <wp:positionH relativeFrom="margin">
                  <wp:posOffset>-19050</wp:posOffset>
                </wp:positionH>
                <wp:positionV relativeFrom="paragraph">
                  <wp:posOffset>4127500</wp:posOffset>
                </wp:positionV>
                <wp:extent cx="5524500" cy="635"/>
                <wp:effectExtent l="0" t="0" r="0" b="0"/>
                <wp:wrapNone/>
                <wp:docPr id="128" name="文本框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6B25B1F" w14:textId="77777777" w:rsidR="002B13D7" w:rsidRDefault="00426007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订单状态转换图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B8F63A" id="_x0000_t202" coordsize="21600,21600" o:spt="202" path="m,l,21600r21600,l21600,xe">
                <v:stroke joinstyle="miter"/>
                <v:path gradientshapeok="t" o:connecttype="rect"/>
              </v:shapetype>
              <v:shape id="文本框 128" o:spid="_x0000_s1054" type="#_x0000_t202" style="position:absolute;left:0;text-align:left;margin-left:-1.5pt;margin-top:325pt;width:435pt;height:.05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" stroked="f">
                <v:textbox style="mso-fit-shape-to-text:t" inset="0,0,0,0">
                  <w:txbxContent>
                    <w:p w14:paraId="16B25B1F" w14:textId="77777777" w:rsidR="002B13D7" w:rsidRDefault="00426007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订单状态转换图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微软雅黑" w:eastAsia="微软雅黑" w:hAnsi="微软雅黑" w:cs="微软雅黑" w:hint="eastAsia"/>
        </w:rPr>
        <w:t>导出</w:t>
      </w:r>
    </w:p>
    <w:p w14:paraId="6D59DEE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7C2226B5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BCA75D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1171B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E816DF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06656D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625C93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533F3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50B98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8E3EB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AC442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42A5A93C" w14:textId="77777777" w:rsidR="002B13D7" w:rsidRDefault="00426007">
      <w:pPr>
        <w:spacing w:line="360" w:lineRule="auto"/>
        <w:rPr>
          <w:ins w:id="43" w:author="无聊的雨人" w:date="2022-11-23T21:44:00Z"/>
          <w:rFonts w:ascii="微软雅黑" w:eastAsia="微软雅黑" w:hAnsi="微软雅黑" w:cs="微软雅黑"/>
          <w:i/>
          <w:iCs/>
          <w:color w:val="FF0000"/>
        </w:rPr>
      </w:pPr>
      <w:ins w:id="44" w:author="无聊的雨人" w:date="2022-11-23T21:44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685A439A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69E05EDB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45" w:name="_Toc29301"/>
      <w:r>
        <w:rPr>
          <w:rFonts w:ascii="微软雅黑" w:eastAsia="微软雅黑" w:hAnsi="微软雅黑" w:cs="微软雅黑" w:hint="eastAsia"/>
        </w:rPr>
        <w:t>售后管理（图2.4.5-1）（前端商城暂无功能）</w:t>
      </w:r>
      <w:bookmarkEnd w:id="45"/>
    </w:p>
    <w:p w14:paraId="5FA3F7A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模块介绍：会员购买商品，收货后的售后服务。 </w:t>
      </w:r>
    </w:p>
    <w:p w14:paraId="3061E5A4" w14:textId="77777777" w:rsidR="002B13D7" w:rsidRDefault="002B13D7">
      <w:pPr>
        <w:tabs>
          <w:tab w:val="left" w:pos="1635"/>
        </w:tabs>
        <w:rPr>
          <w:rFonts w:ascii="微软雅黑" w:eastAsia="微软雅黑" w:hAnsi="微软雅黑" w:cs="微软雅黑"/>
        </w:rPr>
      </w:pPr>
    </w:p>
    <w:p w14:paraId="36B3A217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F2A63CD" wp14:editId="58438D22">
            <wp:extent cx="5914390" cy="405701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1A35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图2.4.5-1</w:t>
      </w:r>
    </w:p>
    <w:p w14:paraId="49203287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733F459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输入查找条件（售后编号，订单ID），点击查找按钮，列表显示出查找结果。</w:t>
      </w:r>
    </w:p>
    <w:p w14:paraId="5D5EEA22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328A2D24" wp14:editId="79F2851B">
            <wp:extent cx="5914390" cy="5784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007B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图2.4.5-2</w:t>
      </w:r>
    </w:p>
    <w:p w14:paraId="14A4384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列表显示数据：售后编号，订单ID，用户ID，售后类型，退款原因，退款价格，申请时间。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590ADF06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7B0F4A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14A6A9D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58CD5A3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63E5C976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11ACA5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BD21BD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5681E61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5064A69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4056FA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0C27A152" w14:textId="77777777">
        <w:trPr>
          <w:trHeight w:val="397"/>
        </w:trPr>
        <w:tc>
          <w:tcPr>
            <w:tcW w:w="1696" w:type="dxa"/>
            <w:vAlign w:val="center"/>
          </w:tcPr>
          <w:p w14:paraId="016EB2E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售后编号</w:t>
            </w:r>
          </w:p>
        </w:tc>
        <w:tc>
          <w:tcPr>
            <w:tcW w:w="1701" w:type="dxa"/>
            <w:vAlign w:val="center"/>
          </w:tcPr>
          <w:p w14:paraId="0ED0EA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FB89AC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815D8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291455A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20211116109479</w:t>
            </w:r>
          </w:p>
        </w:tc>
      </w:tr>
      <w:tr w:rsidR="002B13D7" w14:paraId="14835B0C" w14:textId="77777777">
        <w:trPr>
          <w:trHeight w:val="397"/>
        </w:trPr>
        <w:tc>
          <w:tcPr>
            <w:tcW w:w="1696" w:type="dxa"/>
            <w:vAlign w:val="center"/>
          </w:tcPr>
          <w:p w14:paraId="676487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订单ID</w:t>
            </w:r>
          </w:p>
        </w:tc>
        <w:tc>
          <w:tcPr>
            <w:tcW w:w="1701" w:type="dxa"/>
            <w:vAlign w:val="center"/>
          </w:tcPr>
          <w:p w14:paraId="16B2FD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BAE60C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BC483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CE33C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11256048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E48A82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4680D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6E27FF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6A531A5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F0DA1A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1EB6F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01763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C42DF6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C803F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19000726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311EF11B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0B146A6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1A5F40FA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942EA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71F9F3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32CB28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44CA27A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559A43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34C897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A42817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46E31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25D03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4AFEE671" w14:textId="77777777" w:rsidR="002B13D7" w:rsidRDefault="00426007">
      <w:pPr>
        <w:spacing w:line="360" w:lineRule="auto"/>
        <w:rPr>
          <w:ins w:id="46" w:author="无聊的雨人" w:date="2022-11-23T21:48:00Z"/>
          <w:rFonts w:ascii="微软雅黑" w:eastAsia="微软雅黑" w:hAnsi="微软雅黑" w:cs="微软雅黑"/>
          <w:i/>
          <w:iCs/>
          <w:color w:val="FF0000"/>
        </w:rPr>
      </w:pPr>
      <w:ins w:id="47" w:author="无聊的雨人" w:date="2022-11-23T21:48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2FDB69EC" w14:textId="77777777" w:rsidR="002B13D7" w:rsidRDefault="002B13D7">
      <w:pPr>
        <w:rPr>
          <w:rFonts w:ascii="微软雅黑" w:eastAsia="微软雅黑" w:hAnsi="微软雅黑" w:cs="微软雅黑"/>
        </w:rPr>
      </w:pPr>
    </w:p>
    <w:p w14:paraId="0F7B59A8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48" w:name="_Toc27331"/>
      <w:r>
        <w:rPr>
          <w:rFonts w:ascii="微软雅黑" w:eastAsia="微软雅黑" w:hAnsi="微软雅黑" w:cs="微软雅黑" w:hint="eastAsia"/>
        </w:rPr>
        <w:t>通用问题（图2.4.6-1）</w:t>
      </w:r>
      <w:bookmarkEnd w:id="48"/>
    </w:p>
    <w:p w14:paraId="0A2B2A1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 xml:space="preserve">模块介绍：会员通常会遇到的一些问题。在商城中的显示位置，会员登陆后，我的-服务中心-常见问题。 </w:t>
      </w:r>
    </w:p>
    <w:p w14:paraId="34FBA18F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67E96480" wp14:editId="7FC180E7">
            <wp:extent cx="5914390" cy="4057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>图2.4.6-1</w:t>
      </w:r>
    </w:p>
    <w:p w14:paraId="3471AA90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07A9385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会员点击添加按钮，会打开创建界面（图2.4.6-2），填写问题（必填），回复（必填），点击确定，会提示创建成功。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06B019C4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01E26BB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664C3C9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15BCCA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CA744CA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CD9223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2102395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6D5DF8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491213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55774BE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131D643" w14:textId="77777777">
        <w:trPr>
          <w:trHeight w:val="397"/>
        </w:trPr>
        <w:tc>
          <w:tcPr>
            <w:tcW w:w="1696" w:type="dxa"/>
            <w:vAlign w:val="center"/>
          </w:tcPr>
          <w:p w14:paraId="1806E6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问题</w:t>
            </w:r>
          </w:p>
        </w:tc>
        <w:tc>
          <w:tcPr>
            <w:tcW w:w="1701" w:type="dxa"/>
            <w:vAlign w:val="center"/>
          </w:tcPr>
          <w:p w14:paraId="5BD321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DB8D8F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768F8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211F19E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购买运费如何收取？</w:t>
            </w:r>
          </w:p>
        </w:tc>
      </w:tr>
      <w:tr w:rsidR="002B13D7" w14:paraId="199C289B" w14:textId="77777777">
        <w:trPr>
          <w:trHeight w:val="397"/>
        </w:trPr>
        <w:tc>
          <w:tcPr>
            <w:tcW w:w="1696" w:type="dxa"/>
            <w:vAlign w:val="center"/>
          </w:tcPr>
          <w:p w14:paraId="2FF5A1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回复</w:t>
            </w:r>
          </w:p>
        </w:tc>
        <w:tc>
          <w:tcPr>
            <w:tcW w:w="1701" w:type="dxa"/>
            <w:vAlign w:val="center"/>
          </w:tcPr>
          <w:p w14:paraId="7D3911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171E24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903942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956FFB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单笔订单金额（不含运费）满88元免</w:t>
            </w:r>
            <w:r>
              <w:rPr>
                <w:rFonts w:ascii="微软雅黑" w:eastAsia="微软雅黑" w:hAnsi="微软雅黑" w:cs="微软雅黑" w:hint="eastAsia"/>
              </w:rPr>
              <w:lastRenderedPageBreak/>
              <w:t>邮费；不满88元，每单收取10元运费。 (港澳台地区需满</w:t>
            </w:r>
          </w:p>
        </w:tc>
      </w:tr>
      <w:tr w:rsidR="002B13D7" w14:paraId="59ECD1EC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6CE8D2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D0A495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EAC7A9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19E74F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067CE0A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D3E26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467091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FD39DF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46060A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500CBF7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9582F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72206A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F6527E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6B7B0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点击后保存问题信息</w:t>
            </w:r>
          </w:p>
        </w:tc>
      </w:tr>
      <w:tr w:rsidR="002B13D7" w14:paraId="00505AC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41AC4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1DEFB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25269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E9FB7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25B69E9E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D7B082B" wp14:editId="33F522FA">
            <wp:extent cx="5914390" cy="4057015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DA94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图2.4.6-2</w:t>
      </w:r>
    </w:p>
    <w:p w14:paraId="31A15D6C" w14:textId="77777777" w:rsidR="002B13D7" w:rsidRDefault="002B13D7">
      <w:pPr>
        <w:ind w:firstLineChars="200" w:firstLine="420"/>
        <w:rPr>
          <w:rFonts w:ascii="微软雅黑" w:eastAsia="微软雅黑" w:hAnsi="微软雅黑" w:cs="微软雅黑"/>
        </w:rPr>
      </w:pPr>
    </w:p>
    <w:p w14:paraId="1689C32A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删除</w:t>
      </w:r>
    </w:p>
    <w:p w14:paraId="3E10EE4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74B59D5C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A93348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C53D59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7370A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45A562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3692D0E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662DA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5C48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45D1D4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339972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34F24329" w14:textId="77777777" w:rsidR="002B13D7" w:rsidRDefault="002B13D7">
      <w:pPr>
        <w:ind w:firstLineChars="200" w:firstLine="420"/>
        <w:jc w:val="left"/>
        <w:rPr>
          <w:rFonts w:ascii="微软雅黑" w:eastAsia="微软雅黑" w:hAnsi="微软雅黑" w:cs="微软雅黑"/>
        </w:rPr>
      </w:pPr>
    </w:p>
    <w:p w14:paraId="4D0743E6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2AC4BDC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点击编辑按钮，会打开编辑界面（图2.4.6-3），编写问题（必填），回复（必填），点击确定，会提示更新成功。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149762B8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8B037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B4E380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2C7B75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42D2306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43D6F7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EB2F7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2BB744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C688C2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1D49AA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53E981DE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E4BA3FD" wp14:editId="16DF1294">
            <wp:extent cx="5914390" cy="405701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127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图2.4.6-3</w:t>
      </w:r>
    </w:p>
    <w:p w14:paraId="5C5A3461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0B984775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6BF9FB4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输入查找条件（问题），点击查找按钮，列表显示出查找结果。</w:t>
      </w:r>
    </w:p>
    <w:p w14:paraId="702A3107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06D8804D" wp14:editId="3ABEB6DB">
            <wp:extent cx="5210175" cy="6096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D028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图2.4.6-4</w:t>
      </w:r>
    </w:p>
    <w:p w14:paraId="49E956B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列表显示数据：问题ID，问题内容，问题回复。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67FA322C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17AF74B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411D04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11398D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79833959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0463AB0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7EA5451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2557A4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2E48B7E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36C332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5B1C0D40" w14:textId="77777777">
        <w:trPr>
          <w:trHeight w:val="397"/>
        </w:trPr>
        <w:tc>
          <w:tcPr>
            <w:tcW w:w="1696" w:type="dxa"/>
            <w:vAlign w:val="center"/>
          </w:tcPr>
          <w:p w14:paraId="3A3C0F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问题</w:t>
            </w:r>
          </w:p>
        </w:tc>
        <w:tc>
          <w:tcPr>
            <w:tcW w:w="1701" w:type="dxa"/>
            <w:vAlign w:val="center"/>
          </w:tcPr>
          <w:p w14:paraId="2D20321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72F051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1E2D7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266711A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发货时间？</w:t>
            </w:r>
          </w:p>
        </w:tc>
      </w:tr>
      <w:tr w:rsidR="002B13D7" w14:paraId="07631A68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E3540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BEC7FE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AF299A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47FE71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743D6F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FF8C99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659AB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9264EE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DAD2A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109A0471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7FA9268F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17392F0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311F8C7C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7CE6C7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5242FA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28440CE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55AEE1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34423C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25D3D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DFAF0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ED86A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F7414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681CA377" w14:textId="77777777" w:rsidR="002B13D7" w:rsidRDefault="00426007">
      <w:pPr>
        <w:spacing w:line="360" w:lineRule="auto"/>
        <w:rPr>
          <w:ins w:id="49" w:author="无聊的雨人" w:date="2022-11-23T21:48:00Z"/>
          <w:rFonts w:ascii="微软雅黑" w:eastAsia="微软雅黑" w:hAnsi="微软雅黑" w:cs="微软雅黑"/>
          <w:i/>
          <w:iCs/>
          <w:color w:val="FF0000"/>
        </w:rPr>
      </w:pPr>
      <w:ins w:id="50" w:author="无聊的雨人" w:date="2022-11-23T21:48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2DB7EBD8" w14:textId="77777777" w:rsidR="002B13D7" w:rsidRDefault="002B13D7">
      <w:pPr>
        <w:rPr>
          <w:rFonts w:ascii="微软雅黑" w:eastAsia="微软雅黑" w:hAnsi="微软雅黑" w:cs="微软雅黑"/>
        </w:rPr>
      </w:pPr>
    </w:p>
    <w:p w14:paraId="03DF7F43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51" w:name="_Toc2839"/>
      <w:r>
        <w:rPr>
          <w:rFonts w:ascii="微软雅黑" w:eastAsia="微软雅黑" w:hAnsi="微软雅黑" w:cs="微软雅黑" w:hint="eastAsia"/>
        </w:rPr>
        <w:lastRenderedPageBreak/>
        <w:t>关键词（图2.4.7-1）（前端商城暂无功能）</w:t>
      </w:r>
      <w:bookmarkEnd w:id="51"/>
    </w:p>
    <w:p w14:paraId="3021CCE3" w14:textId="77777777" w:rsidR="002B13D7" w:rsidRDefault="00426007">
      <w:pPr>
        <w:spacing w:line="360" w:lineRule="auto"/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模块说明：用于会员搜索推荐。</w:t>
      </w: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4179C1D5" wp14:editId="770DCCC9">
            <wp:extent cx="5914390" cy="405701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E600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图2.4.7-1</w:t>
      </w:r>
    </w:p>
    <w:p w14:paraId="5F2D570E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697191BE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点击添加按钮，会出现创建界面（图2.4.7-2），填写关键词（必填），跳转链接，是否推荐，是否默认，点击确定，会提示创建成功。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244E7015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44F128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729F0D6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5AD123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634243CA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02E998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6C4262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6DF8B8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79BF7D6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423AC27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1DE13D60" w14:textId="77777777">
        <w:trPr>
          <w:trHeight w:val="397"/>
        </w:trPr>
        <w:tc>
          <w:tcPr>
            <w:tcW w:w="1696" w:type="dxa"/>
            <w:vAlign w:val="center"/>
          </w:tcPr>
          <w:p w14:paraId="002F74F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关键词</w:t>
            </w:r>
          </w:p>
        </w:tc>
        <w:tc>
          <w:tcPr>
            <w:tcW w:w="1701" w:type="dxa"/>
            <w:vAlign w:val="center"/>
          </w:tcPr>
          <w:p w14:paraId="37A65C9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43A6C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060CDA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2CBE5C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电器，电灯</w:t>
            </w:r>
          </w:p>
        </w:tc>
      </w:tr>
      <w:tr w:rsidR="002B13D7" w14:paraId="19514762" w14:textId="77777777">
        <w:trPr>
          <w:trHeight w:val="397"/>
        </w:trPr>
        <w:tc>
          <w:tcPr>
            <w:tcW w:w="1696" w:type="dxa"/>
            <w:vAlign w:val="center"/>
          </w:tcPr>
          <w:p w14:paraId="64FC481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跳转链接</w:t>
            </w:r>
          </w:p>
        </w:tc>
        <w:tc>
          <w:tcPr>
            <w:tcW w:w="1701" w:type="dxa"/>
            <w:vAlign w:val="center"/>
          </w:tcPr>
          <w:p w14:paraId="3D6782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6FC21B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1A7701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1F83AB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http://192.168.1.6:</w:t>
            </w:r>
            <w:r>
              <w:rPr>
                <w:rFonts w:ascii="微软雅黑" w:eastAsia="微软雅黑" w:hAnsi="微软雅黑" w:cs="微软雅黑" w:hint="eastAsia"/>
              </w:rPr>
              <w:lastRenderedPageBreak/>
              <w:t>8001/vue/index.html#/items/detail/1127047</w:t>
            </w:r>
          </w:p>
        </w:tc>
      </w:tr>
      <w:tr w:rsidR="002B13D7" w14:paraId="668573A0" w14:textId="77777777">
        <w:trPr>
          <w:trHeight w:val="397"/>
        </w:trPr>
        <w:tc>
          <w:tcPr>
            <w:tcW w:w="1696" w:type="dxa"/>
            <w:vAlign w:val="center"/>
          </w:tcPr>
          <w:p w14:paraId="5E2C2A1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是否推荐</w:t>
            </w:r>
          </w:p>
        </w:tc>
        <w:tc>
          <w:tcPr>
            <w:tcW w:w="1701" w:type="dxa"/>
            <w:vAlign w:val="center"/>
          </w:tcPr>
          <w:p w14:paraId="5F582D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4E1925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CB9273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162362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推荐/普通</w:t>
            </w:r>
          </w:p>
        </w:tc>
      </w:tr>
      <w:tr w:rsidR="002B13D7" w14:paraId="5E9A22BC" w14:textId="77777777">
        <w:trPr>
          <w:trHeight w:val="397"/>
        </w:trPr>
        <w:tc>
          <w:tcPr>
            <w:tcW w:w="1696" w:type="dxa"/>
            <w:vAlign w:val="center"/>
          </w:tcPr>
          <w:p w14:paraId="28B1BF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是否默认</w:t>
            </w:r>
          </w:p>
        </w:tc>
        <w:tc>
          <w:tcPr>
            <w:tcW w:w="1701" w:type="dxa"/>
            <w:vAlign w:val="center"/>
          </w:tcPr>
          <w:p w14:paraId="461627E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B05AC1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03A90DF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078A45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默认/非默认</w:t>
            </w:r>
          </w:p>
        </w:tc>
      </w:tr>
      <w:tr w:rsidR="002B13D7" w14:paraId="66B8109F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A3366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0E4C5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38960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2847D4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EB3BD0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E62A1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8C8F17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FE3831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56282F8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0B6A28A6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067D3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A1DDF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709D1E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EC5200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点击后保存问题信息</w:t>
            </w:r>
          </w:p>
        </w:tc>
      </w:tr>
      <w:tr w:rsidR="002B13D7" w14:paraId="19FFDA1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2A631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CB4F4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5187D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7A1171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075DC307" w14:textId="77777777" w:rsidR="002B13D7" w:rsidRDefault="002B13D7">
      <w:pPr>
        <w:ind w:firstLineChars="200" w:firstLine="420"/>
        <w:rPr>
          <w:rFonts w:ascii="微软雅黑" w:eastAsia="微软雅黑" w:hAnsi="微软雅黑" w:cs="微软雅黑"/>
        </w:rPr>
      </w:pPr>
    </w:p>
    <w:p w14:paraId="330F98E5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67763500" wp14:editId="3CDC361D">
            <wp:extent cx="5914390" cy="405701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4941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图2.4.7-2</w:t>
      </w:r>
    </w:p>
    <w:p w14:paraId="7A2C2810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0B09EBE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684A49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6AC64D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EA4ACF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E8BA5E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0E67FD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45686E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9AA2F1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0DE163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30836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D2EB8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168366FA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4A124ABA" w14:textId="77777777" w:rsidR="002B13D7" w:rsidRDefault="002B13D7">
      <w:pPr>
        <w:ind w:firstLineChars="200" w:firstLine="420"/>
        <w:jc w:val="center"/>
        <w:rPr>
          <w:rFonts w:ascii="微软雅黑" w:eastAsia="微软雅黑" w:hAnsi="微软雅黑" w:cs="微软雅黑"/>
        </w:rPr>
      </w:pPr>
    </w:p>
    <w:p w14:paraId="3AC9AD78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66109DA6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点击编辑按钮，会出现编辑界面（图2.4.7-3），编写关键词（必填），跳转链接，是否推荐，是否默认，点击确定，会提示更新成功。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7FDE6ACC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67CC6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BE9CD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37E2E5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4AC4ED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7C07355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2B3FE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E31D8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9561D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77B529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3B977E2A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3DCFE674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6714CCB3" wp14:editId="23FDEAE3">
            <wp:extent cx="5914390" cy="4057015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B7C5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图2.4.7-3</w:t>
      </w:r>
    </w:p>
    <w:p w14:paraId="0E3EF349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2007EE9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输入查找条件（关键字，跳转链接），点击查找按钮，列表显示出查找结果。</w:t>
      </w:r>
    </w:p>
    <w:p w14:paraId="6B590419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F28C39B" wp14:editId="39E4F38A">
            <wp:extent cx="5914390" cy="468630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2CD7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图2.4.7-4</w:t>
      </w:r>
    </w:p>
    <w:p w14:paraId="6868146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列表显示数据：关键词ID，关键词，跳转链接，是否推荐，是否默认。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5C2F48DF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7BE303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4F08BC7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1D3382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30930C4A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D0B79E4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5C4FE25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7FABEF0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01FD2F2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690645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6759580E" w14:textId="77777777">
        <w:trPr>
          <w:trHeight w:val="397"/>
        </w:trPr>
        <w:tc>
          <w:tcPr>
            <w:tcW w:w="1696" w:type="dxa"/>
            <w:vAlign w:val="center"/>
          </w:tcPr>
          <w:p w14:paraId="144B4F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关键字</w:t>
            </w:r>
          </w:p>
        </w:tc>
        <w:tc>
          <w:tcPr>
            <w:tcW w:w="1701" w:type="dxa"/>
            <w:vAlign w:val="center"/>
          </w:tcPr>
          <w:p w14:paraId="282A02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EB30584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4E799E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240823F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按摩棒</w:t>
            </w:r>
          </w:p>
        </w:tc>
      </w:tr>
      <w:tr w:rsidR="002B13D7" w14:paraId="10CDC73F" w14:textId="77777777">
        <w:trPr>
          <w:trHeight w:val="397"/>
        </w:trPr>
        <w:tc>
          <w:tcPr>
            <w:tcW w:w="1696" w:type="dxa"/>
            <w:vAlign w:val="center"/>
          </w:tcPr>
          <w:p w14:paraId="699405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跳转链接</w:t>
            </w:r>
          </w:p>
        </w:tc>
        <w:tc>
          <w:tcPr>
            <w:tcW w:w="1701" w:type="dxa"/>
            <w:vAlign w:val="center"/>
          </w:tcPr>
          <w:p w14:paraId="6E9C2A3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80D937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BDF41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7EE777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http://xxx.com /#/items/detail/1110016</w:t>
            </w:r>
          </w:p>
        </w:tc>
      </w:tr>
      <w:tr w:rsidR="002B13D7" w14:paraId="26C46C4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16179D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38C82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0718E9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2F77ECC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4C3BFA5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87AF1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F7C8D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85E94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F6AF1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349BEBD8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5CB37B35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6C8A93DE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6F8B257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B578FE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9386C4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49DE3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482FDF0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A99DC9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82858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ED67C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57EF82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4302B9A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5BB07647" w14:textId="77777777" w:rsidR="002B13D7" w:rsidRDefault="00426007">
      <w:pPr>
        <w:spacing w:line="360" w:lineRule="auto"/>
        <w:rPr>
          <w:ins w:id="52" w:author="无聊的雨人" w:date="2022-11-23T21:48:00Z"/>
          <w:rFonts w:ascii="微软雅黑" w:eastAsia="微软雅黑" w:hAnsi="微软雅黑" w:cs="微软雅黑"/>
          <w:i/>
          <w:iCs/>
          <w:color w:val="FF0000"/>
        </w:rPr>
      </w:pPr>
      <w:ins w:id="53" w:author="无聊的雨人" w:date="2022-11-23T21:48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1BB67170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412AA1E4" w14:textId="77777777" w:rsidR="002B13D7" w:rsidRDefault="00426007">
      <w:pPr>
        <w:pStyle w:val="3"/>
        <w:numPr>
          <w:ilvl w:val="1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54" w:name="_Toc11667"/>
      <w:r>
        <w:rPr>
          <w:rFonts w:ascii="微软雅黑" w:eastAsia="微软雅黑" w:hAnsi="微软雅黑" w:cs="微软雅黑" w:hint="eastAsia"/>
        </w:rPr>
        <w:t>商品管理</w:t>
      </w:r>
      <w:bookmarkEnd w:id="54"/>
    </w:p>
    <w:p w14:paraId="1B917741" w14:textId="77777777" w:rsidR="002B13D7" w:rsidRDefault="00426007">
      <w:pPr>
        <w:pStyle w:val="4"/>
        <w:numPr>
          <w:ilvl w:val="2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商品列表（图2.5.1-1）</w:t>
      </w:r>
    </w:p>
    <w:p w14:paraId="3698C0C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模块说明：用于商城的商品管理。</w:t>
      </w:r>
    </w:p>
    <w:p w14:paraId="1D281C56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1F5FD3FF" wp14:editId="3A548F77">
            <wp:extent cx="5914390" cy="405701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CFC2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图2.5.1-1</w:t>
      </w:r>
    </w:p>
    <w:p w14:paraId="26D60804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7BFE4051" w14:textId="77777777" w:rsidR="002B13D7" w:rsidRDefault="00426007">
      <w:pPr>
        <w:pStyle w:val="af0"/>
        <w:numPr>
          <w:ilvl w:val="0"/>
          <w:numId w:val="4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（或商品上架菜单），会打开商品上架界面（图2.5.1-2），填写商品编号（必填），商品名称（必填），市场售价，选择是否新品，是否热卖，是否在售，上传商品图片，商品画廊，填写商品单位，关键字，选择所属单位，所属品牌商，填写商品简介，商品详细介绍；</w:t>
      </w:r>
    </w:p>
    <w:p w14:paraId="63F64C79" w14:textId="77777777" w:rsidR="002B13D7" w:rsidRDefault="00426007">
      <w:pPr>
        <w:pStyle w:val="af0"/>
        <w:numPr>
          <w:ilvl w:val="0"/>
          <w:numId w:val="4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默认选择默认标准规格，可选择多规格支持，点击多规格支持，点击添加按钮，打开设置规格界面（图2.5.1-3），输入规格名，规格值，上传规格图片，点击确定；商品规格列表显示添加的商品规格。（商品规格列表显示字段：规格名，规格值，规格图片）</w:t>
      </w:r>
    </w:p>
    <w:p w14:paraId="7AE0B145" w14:textId="77777777" w:rsidR="002B13D7" w:rsidRDefault="00426007">
      <w:pPr>
        <w:pStyle w:val="af0"/>
        <w:numPr>
          <w:ilvl w:val="0"/>
          <w:numId w:val="4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点击商品库存下的设置按钮，打开添加货品界面（图2.5.1-4），输入商品售价，商品数量，</w:t>
      </w:r>
      <w:r>
        <w:rPr>
          <w:rFonts w:ascii="微软雅黑" w:eastAsia="微软雅黑" w:hAnsi="微软雅黑" w:cs="微软雅黑" w:hint="eastAsia"/>
        </w:rPr>
        <w:lastRenderedPageBreak/>
        <w:t>上传商品图片，点击确定；商品库存列表显示添加的库存信息。（商品库存列表显示字段：货品规格，货品售价，货品数量，货品图片）。</w:t>
      </w:r>
    </w:p>
    <w:p w14:paraId="18FD92D0" w14:textId="77777777" w:rsidR="002B13D7" w:rsidRDefault="00426007">
      <w:pPr>
        <w:pStyle w:val="af0"/>
        <w:numPr>
          <w:ilvl w:val="0"/>
          <w:numId w:val="4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想要生成更多规格，再次在“多规格支持”下点击添加按钮，输入与上次相同的规格名称，输入新的规格值，上传图片，点击“确定”按钮保存。保存后会会出现相同规格名下的两种值。例：添加的商品是“手机”，想要添加多规格，</w:t>
      </w:r>
    </w:p>
    <w:p w14:paraId="52F5FB05" w14:textId="77777777" w:rsidR="002B13D7" w:rsidRDefault="00426007">
      <w:pPr>
        <w:pStyle w:val="af0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第一次输入规格名“颜色”，规格值输入“红色”，上传图片，点击“确定”按钮保存。</w:t>
      </w:r>
    </w:p>
    <w:p w14:paraId="41ABD744" w14:textId="77777777" w:rsidR="002B13D7" w:rsidRDefault="00426007">
      <w:pPr>
        <w:pStyle w:val="af0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第二次输入规格名“颜色”，规格值输入“白色”，上传图片，点击“确定”按钮保存。</w:t>
      </w:r>
    </w:p>
    <w:p w14:paraId="786E2D7B" w14:textId="77777777" w:rsidR="002B13D7" w:rsidRDefault="00426007">
      <w:pPr>
        <w:pStyle w:val="af0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第三次输入规格名“内存”，规格值输入“32g”,点击“确定”按钮保存。</w:t>
      </w:r>
    </w:p>
    <w:p w14:paraId="35D3C976" w14:textId="77777777" w:rsidR="002B13D7" w:rsidRDefault="00426007">
      <w:pPr>
        <w:pStyle w:val="af0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第四次输入规格名“内存”，输入规格值“64g”，点击“确定”按钮保存。</w:t>
      </w:r>
    </w:p>
    <w:p w14:paraId="18E47E6C" w14:textId="77777777" w:rsidR="002B13D7" w:rsidRDefault="00426007">
      <w:pPr>
        <w:pStyle w:val="af0"/>
        <w:numPr>
          <w:ilvl w:val="0"/>
          <w:numId w:val="5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这样就生成了手机的4钟规格，红色-32g，白色-32g，红色-64g，白色-64g，</w:t>
      </w:r>
    </w:p>
    <w:p w14:paraId="10D2C4D0" w14:textId="77777777" w:rsidR="002B13D7" w:rsidRDefault="00426007">
      <w:pPr>
        <w:pStyle w:val="af0"/>
        <w:numPr>
          <w:ilvl w:val="0"/>
          <w:numId w:val="4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商品参数下的添加按钮，打开添加商品参数界面（图2.5.1-5），输入商品参数名称，商品参数值，点击确定，点击上架后，会提示创建成功，商品参数列表显示添加的参数信息。（商品参数列表显示字段：商品参数名称，商品参数值）</w:t>
      </w:r>
    </w:p>
    <w:tbl>
      <w:tblPr>
        <w:tblStyle w:val="11"/>
        <w:tblW w:w="9493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2131"/>
      </w:tblGrid>
      <w:tr w:rsidR="002B13D7" w14:paraId="558CCC28" w14:textId="77777777">
        <w:trPr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00D50F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8B87EC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6096" w:type="dxa"/>
            <w:gridSpan w:val="3"/>
            <w:shd w:val="clear" w:color="auto" w:fill="EDEDED" w:themeFill="accent3" w:themeFillTint="33"/>
            <w:vAlign w:val="center"/>
          </w:tcPr>
          <w:p w14:paraId="28E433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3BB8442F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5810B9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12A55A3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6C8203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52CF652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shd w:val="clear" w:color="auto" w:fill="EDEDED" w:themeFill="accent3" w:themeFillTint="33"/>
            <w:vAlign w:val="center"/>
          </w:tcPr>
          <w:p w14:paraId="796892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0C4EA418" w14:textId="77777777">
        <w:trPr>
          <w:trHeight w:val="397"/>
        </w:trPr>
        <w:tc>
          <w:tcPr>
            <w:tcW w:w="1696" w:type="dxa"/>
            <w:vAlign w:val="center"/>
          </w:tcPr>
          <w:p w14:paraId="271C86E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商品编号</w:t>
            </w:r>
          </w:p>
        </w:tc>
        <w:tc>
          <w:tcPr>
            <w:tcW w:w="1701" w:type="dxa"/>
            <w:vAlign w:val="center"/>
          </w:tcPr>
          <w:p w14:paraId="0C7139B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EC018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A85D7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5BA963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1110017</w:t>
            </w:r>
          </w:p>
        </w:tc>
      </w:tr>
      <w:tr w:rsidR="002B13D7" w14:paraId="69A9D911" w14:textId="77777777">
        <w:trPr>
          <w:trHeight w:val="397"/>
        </w:trPr>
        <w:tc>
          <w:tcPr>
            <w:tcW w:w="1696" w:type="dxa"/>
            <w:vAlign w:val="center"/>
          </w:tcPr>
          <w:p w14:paraId="3FF9F2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商品名称</w:t>
            </w:r>
          </w:p>
        </w:tc>
        <w:tc>
          <w:tcPr>
            <w:tcW w:w="1701" w:type="dxa"/>
            <w:vAlign w:val="center"/>
          </w:tcPr>
          <w:p w14:paraId="72C6D10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04EF0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7F5E3CE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5D538F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耐用材料猫咪护理清洁套装</w:t>
            </w:r>
          </w:p>
        </w:tc>
      </w:tr>
      <w:tr w:rsidR="002B13D7" w14:paraId="5F833010" w14:textId="77777777">
        <w:trPr>
          <w:trHeight w:val="397"/>
        </w:trPr>
        <w:tc>
          <w:tcPr>
            <w:tcW w:w="1696" w:type="dxa"/>
            <w:vAlign w:val="center"/>
          </w:tcPr>
          <w:p w14:paraId="33F941D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市场售价</w:t>
            </w:r>
          </w:p>
        </w:tc>
        <w:tc>
          <w:tcPr>
            <w:tcW w:w="1701" w:type="dxa"/>
            <w:vAlign w:val="center"/>
          </w:tcPr>
          <w:p w14:paraId="7C5F6E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4197B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109305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7338A7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99.99</w:t>
            </w:r>
          </w:p>
        </w:tc>
      </w:tr>
      <w:tr w:rsidR="002B13D7" w14:paraId="6D984189" w14:textId="77777777">
        <w:trPr>
          <w:trHeight w:val="397"/>
        </w:trPr>
        <w:tc>
          <w:tcPr>
            <w:tcW w:w="1696" w:type="dxa"/>
            <w:vAlign w:val="center"/>
          </w:tcPr>
          <w:p w14:paraId="46D7C3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是否新品</w:t>
            </w:r>
          </w:p>
        </w:tc>
        <w:tc>
          <w:tcPr>
            <w:tcW w:w="1701" w:type="dxa"/>
            <w:vAlign w:val="center"/>
          </w:tcPr>
          <w:p w14:paraId="5E7CC8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42B9CB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82718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vAlign w:val="center"/>
          </w:tcPr>
          <w:p w14:paraId="1ED85D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新品/非新品</w:t>
            </w:r>
          </w:p>
        </w:tc>
      </w:tr>
      <w:tr w:rsidR="002B13D7" w14:paraId="2E6923E3" w14:textId="77777777">
        <w:trPr>
          <w:trHeight w:val="397"/>
        </w:trPr>
        <w:tc>
          <w:tcPr>
            <w:tcW w:w="1696" w:type="dxa"/>
            <w:vAlign w:val="center"/>
          </w:tcPr>
          <w:p w14:paraId="051708F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是否热卖</w:t>
            </w:r>
          </w:p>
        </w:tc>
        <w:tc>
          <w:tcPr>
            <w:tcW w:w="1701" w:type="dxa"/>
            <w:vAlign w:val="center"/>
          </w:tcPr>
          <w:p w14:paraId="5FBF26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337962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687BA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vAlign w:val="center"/>
          </w:tcPr>
          <w:p w14:paraId="600B592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热卖/非热卖</w:t>
            </w:r>
          </w:p>
        </w:tc>
      </w:tr>
      <w:tr w:rsidR="002B13D7" w14:paraId="67E522AF" w14:textId="77777777">
        <w:trPr>
          <w:trHeight w:val="397"/>
        </w:trPr>
        <w:tc>
          <w:tcPr>
            <w:tcW w:w="1696" w:type="dxa"/>
            <w:vAlign w:val="center"/>
          </w:tcPr>
          <w:p w14:paraId="12927D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是否在售</w:t>
            </w:r>
          </w:p>
        </w:tc>
        <w:tc>
          <w:tcPr>
            <w:tcW w:w="1701" w:type="dxa"/>
            <w:vAlign w:val="center"/>
          </w:tcPr>
          <w:p w14:paraId="18ED2B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DB4118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012664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vAlign w:val="center"/>
          </w:tcPr>
          <w:p w14:paraId="3CE9942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在售/未售</w:t>
            </w:r>
          </w:p>
        </w:tc>
      </w:tr>
      <w:tr w:rsidR="002B13D7" w14:paraId="060482D7" w14:textId="77777777">
        <w:trPr>
          <w:trHeight w:val="397"/>
        </w:trPr>
        <w:tc>
          <w:tcPr>
            <w:tcW w:w="1696" w:type="dxa"/>
            <w:vAlign w:val="center"/>
          </w:tcPr>
          <w:p w14:paraId="5C708C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商品图片</w:t>
            </w:r>
          </w:p>
        </w:tc>
        <w:tc>
          <w:tcPr>
            <w:tcW w:w="1701" w:type="dxa"/>
            <w:vAlign w:val="center"/>
          </w:tcPr>
          <w:p w14:paraId="64BFB8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2A03B82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BBCF2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jpg,jpeg,png,gif</w:t>
            </w:r>
          </w:p>
        </w:tc>
        <w:tc>
          <w:tcPr>
            <w:tcW w:w="2079" w:type="dxa"/>
            <w:vAlign w:val="center"/>
          </w:tcPr>
          <w:p w14:paraId="4A9D0C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0DE4FF95" w14:textId="77777777">
        <w:trPr>
          <w:trHeight w:val="397"/>
        </w:trPr>
        <w:tc>
          <w:tcPr>
            <w:tcW w:w="1696" w:type="dxa"/>
            <w:vAlign w:val="center"/>
          </w:tcPr>
          <w:p w14:paraId="761C16D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商品画廊</w:t>
            </w:r>
          </w:p>
        </w:tc>
        <w:tc>
          <w:tcPr>
            <w:tcW w:w="1701" w:type="dxa"/>
            <w:vAlign w:val="center"/>
          </w:tcPr>
          <w:p w14:paraId="2EA450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70A8937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0E2E87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jpg,jpeg,png,gif</w:t>
            </w:r>
          </w:p>
        </w:tc>
        <w:tc>
          <w:tcPr>
            <w:tcW w:w="2079" w:type="dxa"/>
            <w:vAlign w:val="center"/>
          </w:tcPr>
          <w:p w14:paraId="2A0E9E8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12F1F9DD" w14:textId="77777777">
        <w:trPr>
          <w:trHeight w:val="397"/>
        </w:trPr>
        <w:tc>
          <w:tcPr>
            <w:tcW w:w="1696" w:type="dxa"/>
            <w:vAlign w:val="center"/>
          </w:tcPr>
          <w:p w14:paraId="252DBCB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商品单位</w:t>
            </w:r>
          </w:p>
        </w:tc>
        <w:tc>
          <w:tcPr>
            <w:tcW w:w="1701" w:type="dxa"/>
            <w:vAlign w:val="center"/>
          </w:tcPr>
          <w:p w14:paraId="66AE6E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CD9091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3D3F79B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472C8B8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个</w:t>
            </w:r>
          </w:p>
        </w:tc>
      </w:tr>
      <w:tr w:rsidR="002B13D7" w14:paraId="134DAB89" w14:textId="77777777">
        <w:trPr>
          <w:trHeight w:val="397"/>
        </w:trPr>
        <w:tc>
          <w:tcPr>
            <w:tcW w:w="1696" w:type="dxa"/>
            <w:vAlign w:val="center"/>
          </w:tcPr>
          <w:p w14:paraId="680B46C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关键字</w:t>
            </w:r>
          </w:p>
        </w:tc>
        <w:tc>
          <w:tcPr>
            <w:tcW w:w="1701" w:type="dxa"/>
            <w:vAlign w:val="center"/>
          </w:tcPr>
          <w:p w14:paraId="13A6788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46A12F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466F5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1CE188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清洁；护理</w:t>
            </w:r>
          </w:p>
        </w:tc>
      </w:tr>
      <w:tr w:rsidR="002B13D7" w14:paraId="7ECCC06C" w14:textId="77777777">
        <w:trPr>
          <w:trHeight w:val="397"/>
        </w:trPr>
        <w:tc>
          <w:tcPr>
            <w:tcW w:w="1696" w:type="dxa"/>
            <w:vAlign w:val="center"/>
          </w:tcPr>
          <w:p w14:paraId="25BA614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所属分类</w:t>
            </w:r>
          </w:p>
        </w:tc>
        <w:tc>
          <w:tcPr>
            <w:tcW w:w="1701" w:type="dxa"/>
            <w:vAlign w:val="center"/>
          </w:tcPr>
          <w:p w14:paraId="7A33286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7A1CD1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544A9F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vAlign w:val="center"/>
          </w:tcPr>
          <w:p w14:paraId="263949B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居家</w:t>
            </w:r>
          </w:p>
        </w:tc>
      </w:tr>
      <w:tr w:rsidR="002B13D7" w14:paraId="2DFEDD14" w14:textId="77777777">
        <w:trPr>
          <w:trHeight w:val="397"/>
        </w:trPr>
        <w:tc>
          <w:tcPr>
            <w:tcW w:w="1696" w:type="dxa"/>
            <w:vAlign w:val="center"/>
          </w:tcPr>
          <w:p w14:paraId="0FFEE7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所属品牌商</w:t>
            </w:r>
          </w:p>
        </w:tc>
        <w:tc>
          <w:tcPr>
            <w:tcW w:w="1701" w:type="dxa"/>
            <w:vAlign w:val="center"/>
          </w:tcPr>
          <w:p w14:paraId="40F55BB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FCC51F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C70A24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vAlign w:val="center"/>
          </w:tcPr>
          <w:p w14:paraId="080E772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内野制造商</w:t>
            </w:r>
          </w:p>
        </w:tc>
      </w:tr>
      <w:tr w:rsidR="002B13D7" w14:paraId="23EFBC53" w14:textId="77777777">
        <w:trPr>
          <w:trHeight w:val="397"/>
        </w:trPr>
        <w:tc>
          <w:tcPr>
            <w:tcW w:w="1696" w:type="dxa"/>
            <w:vAlign w:val="center"/>
          </w:tcPr>
          <w:p w14:paraId="2574190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商品简介</w:t>
            </w:r>
          </w:p>
        </w:tc>
        <w:tc>
          <w:tcPr>
            <w:tcW w:w="1701" w:type="dxa"/>
            <w:vAlign w:val="center"/>
          </w:tcPr>
          <w:p w14:paraId="71F1672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50E364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D46159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24B7381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精致钢材，美容清洁</w:t>
            </w:r>
          </w:p>
        </w:tc>
      </w:tr>
      <w:tr w:rsidR="002B13D7" w14:paraId="59B662DD" w14:textId="77777777">
        <w:trPr>
          <w:trHeight w:val="397"/>
        </w:trPr>
        <w:tc>
          <w:tcPr>
            <w:tcW w:w="1696" w:type="dxa"/>
            <w:vAlign w:val="center"/>
          </w:tcPr>
          <w:p w14:paraId="3F187A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商品详细介绍</w:t>
            </w:r>
          </w:p>
        </w:tc>
        <w:tc>
          <w:tcPr>
            <w:tcW w:w="1701" w:type="dxa"/>
            <w:vAlign w:val="center"/>
          </w:tcPr>
          <w:p w14:paraId="291492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55561D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07985E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7B67D72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可编辑详细内容，添加广告图片</w:t>
            </w:r>
          </w:p>
        </w:tc>
      </w:tr>
      <w:tr w:rsidR="002B13D7" w14:paraId="6C1FDB1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4FB94D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28922A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202CC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2"/>
            <w:shd w:val="clear" w:color="auto" w:fill="E7E6E6" w:themeFill="background2"/>
            <w:vAlign w:val="center"/>
          </w:tcPr>
          <w:p w14:paraId="205B5D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BEEFBE6" w14:textId="77777777">
        <w:trPr>
          <w:trHeight w:val="397"/>
        </w:trPr>
        <w:tc>
          <w:tcPr>
            <w:tcW w:w="1696" w:type="dxa"/>
            <w:vAlign w:val="center"/>
          </w:tcPr>
          <w:p w14:paraId="1D259D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vAlign w:val="center"/>
          </w:tcPr>
          <w:p w14:paraId="471A4F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vAlign w:val="center"/>
          </w:tcPr>
          <w:p w14:paraId="5766696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默认标准规格</w:t>
            </w:r>
          </w:p>
        </w:tc>
        <w:tc>
          <w:tcPr>
            <w:tcW w:w="4768" w:type="dxa"/>
            <w:gridSpan w:val="2"/>
            <w:vAlign w:val="center"/>
          </w:tcPr>
          <w:p w14:paraId="0EE5AB7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显示默认标准规格界面</w:t>
            </w:r>
          </w:p>
        </w:tc>
      </w:tr>
      <w:tr w:rsidR="002B13D7" w14:paraId="2F73DB1B" w14:textId="77777777">
        <w:trPr>
          <w:trHeight w:val="397"/>
        </w:trPr>
        <w:tc>
          <w:tcPr>
            <w:tcW w:w="1696" w:type="dxa"/>
            <w:vAlign w:val="center"/>
          </w:tcPr>
          <w:p w14:paraId="3A4264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vAlign w:val="center"/>
          </w:tcPr>
          <w:p w14:paraId="202863B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vAlign w:val="center"/>
          </w:tcPr>
          <w:p w14:paraId="488589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多规格支持</w:t>
            </w:r>
          </w:p>
        </w:tc>
        <w:tc>
          <w:tcPr>
            <w:tcW w:w="4768" w:type="dxa"/>
            <w:gridSpan w:val="2"/>
            <w:vAlign w:val="center"/>
          </w:tcPr>
          <w:p w14:paraId="45ECFB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显示多规格界面</w:t>
            </w:r>
          </w:p>
        </w:tc>
      </w:tr>
      <w:tr w:rsidR="002B13D7" w14:paraId="377F31F0" w14:textId="77777777">
        <w:trPr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0AA956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1D71E99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6096" w:type="dxa"/>
            <w:gridSpan w:val="3"/>
            <w:shd w:val="clear" w:color="auto" w:fill="EDEDED" w:themeFill="accent3" w:themeFillTint="33"/>
            <w:vAlign w:val="center"/>
          </w:tcPr>
          <w:p w14:paraId="361AA6D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23007FE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5ABA7F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5589304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720CCED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706774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shd w:val="clear" w:color="auto" w:fill="EDEDED" w:themeFill="accent3" w:themeFillTint="33"/>
            <w:vAlign w:val="center"/>
          </w:tcPr>
          <w:p w14:paraId="4BF507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00CE7F6C" w14:textId="77777777">
        <w:trPr>
          <w:trHeight w:val="397"/>
        </w:trPr>
        <w:tc>
          <w:tcPr>
            <w:tcW w:w="1696" w:type="dxa"/>
            <w:vAlign w:val="center"/>
          </w:tcPr>
          <w:p w14:paraId="57AF453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规格名</w:t>
            </w:r>
          </w:p>
        </w:tc>
        <w:tc>
          <w:tcPr>
            <w:tcW w:w="1701" w:type="dxa"/>
            <w:vAlign w:val="center"/>
          </w:tcPr>
          <w:p w14:paraId="79FFDD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7EE998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783FB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2D5DC1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内存/大小</w:t>
            </w:r>
          </w:p>
        </w:tc>
      </w:tr>
      <w:tr w:rsidR="002B13D7" w14:paraId="544E4091" w14:textId="77777777">
        <w:trPr>
          <w:trHeight w:val="397"/>
        </w:trPr>
        <w:tc>
          <w:tcPr>
            <w:tcW w:w="1696" w:type="dxa"/>
            <w:vAlign w:val="center"/>
          </w:tcPr>
          <w:p w14:paraId="0CFB05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规格值</w:t>
            </w:r>
          </w:p>
        </w:tc>
        <w:tc>
          <w:tcPr>
            <w:tcW w:w="1701" w:type="dxa"/>
            <w:vAlign w:val="center"/>
          </w:tcPr>
          <w:p w14:paraId="1519C8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933DC2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59214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002987E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32g/64g</w:t>
            </w:r>
          </w:p>
        </w:tc>
      </w:tr>
      <w:tr w:rsidR="002B13D7" w14:paraId="20B45BE0" w14:textId="77777777">
        <w:trPr>
          <w:trHeight w:val="397"/>
        </w:trPr>
        <w:tc>
          <w:tcPr>
            <w:tcW w:w="1696" w:type="dxa"/>
            <w:vAlign w:val="center"/>
          </w:tcPr>
          <w:p w14:paraId="590FCA4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规格图片</w:t>
            </w:r>
          </w:p>
        </w:tc>
        <w:tc>
          <w:tcPr>
            <w:tcW w:w="1701" w:type="dxa"/>
            <w:vAlign w:val="center"/>
          </w:tcPr>
          <w:p w14:paraId="4DCEDDB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141D18A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B48016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jpg,jpeg,png,gif</w:t>
            </w:r>
          </w:p>
        </w:tc>
        <w:tc>
          <w:tcPr>
            <w:tcW w:w="2079" w:type="dxa"/>
            <w:vAlign w:val="center"/>
          </w:tcPr>
          <w:p w14:paraId="546ACF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5F997A7D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235620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4FDEB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C3D825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2"/>
            <w:shd w:val="clear" w:color="auto" w:fill="E7E6E6" w:themeFill="background2"/>
            <w:vAlign w:val="center"/>
          </w:tcPr>
          <w:p w14:paraId="0EBF652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757BEEE1" w14:textId="77777777">
        <w:trPr>
          <w:trHeight w:val="397"/>
        </w:trPr>
        <w:tc>
          <w:tcPr>
            <w:tcW w:w="1696" w:type="dxa"/>
            <w:vAlign w:val="center"/>
          </w:tcPr>
          <w:p w14:paraId="1DFCF3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vAlign w:val="center"/>
          </w:tcPr>
          <w:p w14:paraId="0C039F9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vAlign w:val="center"/>
          </w:tcPr>
          <w:p w14:paraId="020F4E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2"/>
            <w:vAlign w:val="center"/>
          </w:tcPr>
          <w:p w14:paraId="2054EFB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点击后打开设置规格界面</w:t>
            </w:r>
          </w:p>
        </w:tc>
      </w:tr>
      <w:tr w:rsidR="002B13D7" w14:paraId="12F08C42" w14:textId="77777777">
        <w:trPr>
          <w:trHeight w:val="397"/>
        </w:trPr>
        <w:tc>
          <w:tcPr>
            <w:tcW w:w="1696" w:type="dxa"/>
            <w:vAlign w:val="center"/>
          </w:tcPr>
          <w:p w14:paraId="2E882A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vAlign w:val="center"/>
          </w:tcPr>
          <w:p w14:paraId="38D5EE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vAlign w:val="center"/>
          </w:tcPr>
          <w:p w14:paraId="021FAE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2"/>
            <w:vAlign w:val="center"/>
          </w:tcPr>
          <w:p w14:paraId="148023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点击后保存规格信息</w:t>
            </w:r>
          </w:p>
        </w:tc>
      </w:tr>
      <w:tr w:rsidR="002B13D7" w14:paraId="2EF7FBD6" w14:textId="77777777">
        <w:trPr>
          <w:trHeight w:val="397"/>
        </w:trPr>
        <w:tc>
          <w:tcPr>
            <w:tcW w:w="1696" w:type="dxa"/>
            <w:vAlign w:val="center"/>
          </w:tcPr>
          <w:p w14:paraId="31417C1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vAlign w:val="center"/>
          </w:tcPr>
          <w:p w14:paraId="38418B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vAlign w:val="center"/>
          </w:tcPr>
          <w:p w14:paraId="45A2686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2"/>
            <w:vAlign w:val="center"/>
          </w:tcPr>
          <w:p w14:paraId="028B24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点击后关闭设置规格界面</w:t>
            </w:r>
          </w:p>
        </w:tc>
      </w:tr>
      <w:tr w:rsidR="002B13D7" w14:paraId="01215770" w14:textId="77777777">
        <w:trPr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7A8515A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5E9BF75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6096" w:type="dxa"/>
            <w:gridSpan w:val="3"/>
            <w:shd w:val="clear" w:color="auto" w:fill="EDEDED" w:themeFill="accent3" w:themeFillTint="33"/>
            <w:vAlign w:val="center"/>
          </w:tcPr>
          <w:p w14:paraId="206C98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09C09024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724072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3C32539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71BE45C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2B88201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shd w:val="clear" w:color="auto" w:fill="EDEDED" w:themeFill="accent3" w:themeFillTint="33"/>
            <w:vAlign w:val="center"/>
          </w:tcPr>
          <w:p w14:paraId="2044C8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6C2D31BD" w14:textId="77777777">
        <w:trPr>
          <w:trHeight w:val="397"/>
        </w:trPr>
        <w:tc>
          <w:tcPr>
            <w:tcW w:w="1696" w:type="dxa"/>
            <w:vAlign w:val="center"/>
          </w:tcPr>
          <w:p w14:paraId="3B6659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货品售价</w:t>
            </w:r>
          </w:p>
        </w:tc>
        <w:tc>
          <w:tcPr>
            <w:tcW w:w="1701" w:type="dxa"/>
            <w:vAlign w:val="center"/>
          </w:tcPr>
          <w:p w14:paraId="6075BB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1FB644E4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E7DAC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26537E9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50.99</w:t>
            </w:r>
          </w:p>
        </w:tc>
      </w:tr>
      <w:tr w:rsidR="002B13D7" w14:paraId="382055AB" w14:textId="77777777">
        <w:trPr>
          <w:trHeight w:val="397"/>
        </w:trPr>
        <w:tc>
          <w:tcPr>
            <w:tcW w:w="1696" w:type="dxa"/>
            <w:vAlign w:val="center"/>
          </w:tcPr>
          <w:p w14:paraId="1CD9FE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货品数量</w:t>
            </w:r>
          </w:p>
        </w:tc>
        <w:tc>
          <w:tcPr>
            <w:tcW w:w="1701" w:type="dxa"/>
            <w:vAlign w:val="center"/>
          </w:tcPr>
          <w:p w14:paraId="71FD6C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224A4B4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73592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7D3367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366</w:t>
            </w:r>
          </w:p>
        </w:tc>
      </w:tr>
      <w:tr w:rsidR="002B13D7" w14:paraId="0BA01EAB" w14:textId="77777777">
        <w:trPr>
          <w:trHeight w:val="397"/>
        </w:trPr>
        <w:tc>
          <w:tcPr>
            <w:tcW w:w="1696" w:type="dxa"/>
            <w:vAlign w:val="center"/>
          </w:tcPr>
          <w:p w14:paraId="4B8353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货品图片</w:t>
            </w:r>
          </w:p>
        </w:tc>
        <w:tc>
          <w:tcPr>
            <w:tcW w:w="1701" w:type="dxa"/>
            <w:vAlign w:val="center"/>
          </w:tcPr>
          <w:p w14:paraId="0814AE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1C80BD9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1F6FC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jpg,jpeg,png,gif</w:t>
            </w:r>
          </w:p>
        </w:tc>
        <w:tc>
          <w:tcPr>
            <w:tcW w:w="2079" w:type="dxa"/>
            <w:vAlign w:val="center"/>
          </w:tcPr>
          <w:p w14:paraId="4B515E6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25A84116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8C539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14AF3B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137562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2"/>
            <w:shd w:val="clear" w:color="auto" w:fill="E7E6E6" w:themeFill="background2"/>
            <w:vAlign w:val="center"/>
          </w:tcPr>
          <w:p w14:paraId="1953246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D607E49" w14:textId="77777777">
        <w:trPr>
          <w:trHeight w:val="397"/>
        </w:trPr>
        <w:tc>
          <w:tcPr>
            <w:tcW w:w="1696" w:type="dxa"/>
            <w:vAlign w:val="center"/>
          </w:tcPr>
          <w:p w14:paraId="42D5AF4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vAlign w:val="center"/>
          </w:tcPr>
          <w:p w14:paraId="1AB1F8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vAlign w:val="center"/>
          </w:tcPr>
          <w:p w14:paraId="38A2D1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设置</w:t>
            </w:r>
          </w:p>
        </w:tc>
        <w:tc>
          <w:tcPr>
            <w:tcW w:w="4768" w:type="dxa"/>
            <w:gridSpan w:val="2"/>
            <w:vAlign w:val="center"/>
          </w:tcPr>
          <w:p w14:paraId="5951ACD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点击后打开添加货品界面</w:t>
            </w:r>
          </w:p>
        </w:tc>
      </w:tr>
      <w:tr w:rsidR="002B13D7" w14:paraId="18FC769A" w14:textId="77777777">
        <w:trPr>
          <w:trHeight w:val="397"/>
        </w:trPr>
        <w:tc>
          <w:tcPr>
            <w:tcW w:w="1696" w:type="dxa"/>
            <w:vAlign w:val="center"/>
          </w:tcPr>
          <w:p w14:paraId="69D989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vAlign w:val="center"/>
          </w:tcPr>
          <w:p w14:paraId="598136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vAlign w:val="center"/>
          </w:tcPr>
          <w:p w14:paraId="4D1D96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2"/>
            <w:vAlign w:val="center"/>
          </w:tcPr>
          <w:p w14:paraId="0334BB2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点击后保存货品信息</w:t>
            </w:r>
          </w:p>
        </w:tc>
      </w:tr>
      <w:tr w:rsidR="002B13D7" w14:paraId="5942BD0F" w14:textId="77777777">
        <w:trPr>
          <w:trHeight w:val="397"/>
        </w:trPr>
        <w:tc>
          <w:tcPr>
            <w:tcW w:w="1696" w:type="dxa"/>
            <w:vAlign w:val="center"/>
          </w:tcPr>
          <w:p w14:paraId="285EA4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vAlign w:val="center"/>
          </w:tcPr>
          <w:p w14:paraId="51DD6A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vAlign w:val="center"/>
          </w:tcPr>
          <w:p w14:paraId="3645162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2"/>
            <w:vAlign w:val="center"/>
          </w:tcPr>
          <w:p w14:paraId="137060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点击后关闭设置货品界面</w:t>
            </w:r>
          </w:p>
        </w:tc>
      </w:tr>
      <w:tr w:rsidR="002B13D7" w14:paraId="3B814CD6" w14:textId="77777777">
        <w:trPr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705BD0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D52EA6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6096" w:type="dxa"/>
            <w:gridSpan w:val="3"/>
            <w:shd w:val="clear" w:color="auto" w:fill="EDEDED" w:themeFill="accent3" w:themeFillTint="33"/>
            <w:vAlign w:val="center"/>
          </w:tcPr>
          <w:p w14:paraId="40F614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1064912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6A6D6F0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03485B3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09E055B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7E4587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shd w:val="clear" w:color="auto" w:fill="EDEDED" w:themeFill="accent3" w:themeFillTint="33"/>
            <w:vAlign w:val="center"/>
          </w:tcPr>
          <w:p w14:paraId="4C59184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640A1CD9" w14:textId="77777777">
        <w:trPr>
          <w:trHeight w:val="397"/>
        </w:trPr>
        <w:tc>
          <w:tcPr>
            <w:tcW w:w="1696" w:type="dxa"/>
            <w:vAlign w:val="center"/>
          </w:tcPr>
          <w:p w14:paraId="392DFE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商品参数名称</w:t>
            </w:r>
          </w:p>
        </w:tc>
        <w:tc>
          <w:tcPr>
            <w:tcW w:w="1701" w:type="dxa"/>
            <w:vAlign w:val="center"/>
          </w:tcPr>
          <w:p w14:paraId="347AC92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583812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00FDD6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251650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尺寸</w:t>
            </w:r>
          </w:p>
        </w:tc>
      </w:tr>
      <w:tr w:rsidR="002B13D7" w14:paraId="3AF3E9B1" w14:textId="77777777">
        <w:trPr>
          <w:trHeight w:val="397"/>
        </w:trPr>
        <w:tc>
          <w:tcPr>
            <w:tcW w:w="1696" w:type="dxa"/>
            <w:vAlign w:val="center"/>
          </w:tcPr>
          <w:p w14:paraId="7301AE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商品参数值</w:t>
            </w:r>
          </w:p>
        </w:tc>
        <w:tc>
          <w:tcPr>
            <w:tcW w:w="1701" w:type="dxa"/>
            <w:vAlign w:val="center"/>
          </w:tcPr>
          <w:p w14:paraId="22912C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65AE6D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855C4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6D6AF2D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188*98*30MM</w:t>
            </w:r>
          </w:p>
        </w:tc>
      </w:tr>
      <w:tr w:rsidR="002B13D7" w14:paraId="6D4C322D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A590A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4EA7E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3154AB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2"/>
            <w:shd w:val="clear" w:color="auto" w:fill="E7E6E6" w:themeFill="background2"/>
            <w:vAlign w:val="center"/>
          </w:tcPr>
          <w:p w14:paraId="52DFC31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B2A27FD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F2DECF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FE8D3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20363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371B3E1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点击后打开添加商品参数界面</w:t>
            </w:r>
          </w:p>
        </w:tc>
      </w:tr>
      <w:tr w:rsidR="002B13D7" w14:paraId="6ACD852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B4CE5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0171C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1BE1EB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65AE4D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点击后保存商品参数信息</w:t>
            </w:r>
          </w:p>
        </w:tc>
      </w:tr>
      <w:tr w:rsidR="002B13D7" w14:paraId="2A41AFD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97A9FF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05846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599B4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24A0073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点击后关闭添加商品参数界面</w:t>
            </w:r>
          </w:p>
        </w:tc>
      </w:tr>
    </w:tbl>
    <w:p w14:paraId="35044D76" w14:textId="77777777" w:rsidR="002B13D7" w:rsidRDefault="002B13D7">
      <w:pPr>
        <w:rPr>
          <w:rFonts w:ascii="微软雅黑" w:eastAsia="微软雅黑" w:hAnsi="微软雅黑" w:cs="微软雅黑"/>
        </w:rPr>
      </w:pPr>
    </w:p>
    <w:p w14:paraId="011C66BC" w14:textId="77777777" w:rsidR="002B13D7" w:rsidRDefault="00426007">
      <w:pPr>
        <w:spacing w:line="360" w:lineRule="auto"/>
        <w:ind w:firstLineChars="200" w:firstLine="420"/>
        <w:jc w:val="left"/>
        <w:rPr>
          <w:rFonts w:ascii="微软雅黑" w:eastAsia="微软雅黑" w:hAnsi="微软雅黑" w:cs="微软雅黑"/>
          <w:color w:val="7F7F7F" w:themeColor="text1" w:themeTint="80"/>
          <w:szCs w:val="21"/>
        </w:rPr>
      </w:pPr>
      <w:r>
        <w:rPr>
          <w:rFonts w:ascii="微软雅黑" w:eastAsia="微软雅黑" w:hAnsi="微软雅黑" w:cs="微软雅黑" w:hint="eastAsia"/>
          <w:color w:val="7F7F7F" w:themeColor="text1" w:themeTint="80"/>
          <w:szCs w:val="21"/>
        </w:rPr>
        <w:t>提示：</w:t>
      </w:r>
    </w:p>
    <w:p w14:paraId="399DFCFC" w14:textId="77777777" w:rsidR="002B13D7" w:rsidRDefault="00426007">
      <w:pPr>
        <w:spacing w:line="360" w:lineRule="auto"/>
        <w:ind w:firstLineChars="200" w:firstLine="420"/>
        <w:jc w:val="left"/>
        <w:rPr>
          <w:rFonts w:ascii="微软雅黑" w:eastAsia="微软雅黑" w:hAnsi="微软雅黑" w:cs="微软雅黑"/>
          <w:color w:val="7F7F7F" w:themeColor="text1" w:themeTint="80"/>
          <w:szCs w:val="21"/>
        </w:rPr>
      </w:pPr>
      <w:r>
        <w:rPr>
          <w:rFonts w:ascii="微软雅黑" w:eastAsia="微软雅黑" w:hAnsi="微软雅黑" w:cs="微软雅黑" w:hint="eastAsia"/>
          <w:color w:val="7F7F7F" w:themeColor="text1" w:themeTint="80"/>
          <w:szCs w:val="21"/>
        </w:rPr>
        <w:t>“是否新品”勾选“新品”选项，上架后商品会出现在首页的“新品首发”中；</w:t>
      </w:r>
    </w:p>
    <w:p w14:paraId="7CFF1C59" w14:textId="77777777" w:rsidR="002B13D7" w:rsidRDefault="00426007">
      <w:pPr>
        <w:spacing w:line="360" w:lineRule="auto"/>
        <w:ind w:firstLineChars="200" w:firstLine="420"/>
        <w:jc w:val="left"/>
        <w:rPr>
          <w:rFonts w:ascii="微软雅黑" w:eastAsia="微软雅黑" w:hAnsi="微软雅黑" w:cs="微软雅黑"/>
          <w:color w:val="7F7F7F" w:themeColor="text1" w:themeTint="80"/>
          <w:szCs w:val="21"/>
        </w:rPr>
      </w:pPr>
      <w:r>
        <w:rPr>
          <w:rFonts w:ascii="微软雅黑" w:eastAsia="微软雅黑" w:hAnsi="微软雅黑" w:cs="微软雅黑" w:hint="eastAsia"/>
          <w:color w:val="7F7F7F" w:themeColor="text1" w:themeTint="80"/>
          <w:szCs w:val="21"/>
        </w:rPr>
        <w:t>“是否热卖”勾选“热卖”选项，上架后商品会出现在首页的“人气推荐”中；</w:t>
      </w:r>
    </w:p>
    <w:p w14:paraId="61EF6E9A" w14:textId="77777777" w:rsidR="002B13D7" w:rsidRDefault="00426007">
      <w:pPr>
        <w:spacing w:line="360" w:lineRule="auto"/>
        <w:ind w:firstLineChars="200" w:firstLine="420"/>
        <w:jc w:val="left"/>
        <w:rPr>
          <w:rFonts w:ascii="微软雅黑" w:eastAsia="微软雅黑" w:hAnsi="微软雅黑" w:cs="微软雅黑"/>
          <w:color w:val="7F7F7F" w:themeColor="text1" w:themeTint="80"/>
          <w:szCs w:val="21"/>
        </w:rPr>
      </w:pPr>
      <w:r>
        <w:rPr>
          <w:rFonts w:ascii="微软雅黑" w:eastAsia="微软雅黑" w:hAnsi="微软雅黑" w:cs="微软雅黑" w:hint="eastAsia"/>
          <w:color w:val="7F7F7F" w:themeColor="text1" w:themeTint="80"/>
          <w:szCs w:val="21"/>
        </w:rPr>
        <w:t>“是否在售”勾选“在售”，会正常出现在商品列表，勾选“未售”不会出现在商品列表中，并且搜索功能也搜索不到该产品；</w:t>
      </w:r>
    </w:p>
    <w:p w14:paraId="3972F5EB" w14:textId="77777777" w:rsidR="002B13D7" w:rsidRDefault="00426007">
      <w:pPr>
        <w:spacing w:line="360" w:lineRule="auto"/>
        <w:ind w:firstLineChars="200" w:firstLine="420"/>
        <w:jc w:val="left"/>
        <w:rPr>
          <w:rFonts w:ascii="微软雅黑" w:eastAsia="微软雅黑" w:hAnsi="微软雅黑" w:cs="微软雅黑"/>
          <w:color w:val="7F7F7F" w:themeColor="text1" w:themeTint="80"/>
          <w:szCs w:val="21"/>
        </w:rPr>
      </w:pPr>
      <w:r>
        <w:rPr>
          <w:rFonts w:ascii="微软雅黑" w:eastAsia="微软雅黑" w:hAnsi="微软雅黑" w:cs="微软雅黑" w:hint="eastAsia"/>
          <w:color w:val="7F7F7F" w:themeColor="text1" w:themeTint="80"/>
          <w:szCs w:val="21"/>
        </w:rPr>
        <w:t>注意：创建商品时一定要把规格明确，商品上架后，规格不可再次添加，只可编辑；</w:t>
      </w:r>
    </w:p>
    <w:p w14:paraId="0A510866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9109A0D" wp14:editId="6CF2CC0C">
            <wp:extent cx="5679440" cy="38957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6500" cy="39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>图2.5.1-2</w:t>
      </w:r>
    </w:p>
    <w:p w14:paraId="61BBE43B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398AD4B5" wp14:editId="1E0EF068">
            <wp:extent cx="5671185" cy="3893185"/>
            <wp:effectExtent l="0" t="0" r="571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2122" cy="390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879A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图2.5.1-3</w:t>
      </w:r>
    </w:p>
    <w:p w14:paraId="3A71BC18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E2998A7" wp14:editId="5CD21476">
            <wp:extent cx="5671185" cy="3890010"/>
            <wp:effectExtent l="0" t="0" r="571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73652" cy="389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B173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图2.5.1-4</w:t>
      </w:r>
    </w:p>
    <w:p w14:paraId="7E294AA3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0267CBE3" wp14:editId="63056ED9">
            <wp:extent cx="5591175" cy="38322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6810" cy="383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4275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图2.5.1-5</w:t>
      </w:r>
    </w:p>
    <w:p w14:paraId="43FF4411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32E3178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1E3F5AF3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D0B01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A4147A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56586F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52F864C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D5218ED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F90CD4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12015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6D4821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18F9BA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219300BC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1F8FEE76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6FBBE740" w14:textId="77777777" w:rsidR="002B13D7" w:rsidRDefault="00426007">
      <w:pPr>
        <w:pStyle w:val="af0"/>
        <w:numPr>
          <w:ilvl w:val="0"/>
          <w:numId w:val="6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进入编辑界面（图2.5.1-6），编辑商品编号（必填），商品名称（必填），商品售价，选择是否新品，是否热卖，是否在售，上传商品图片，商品画廊，填写商品单位，关键字，选择所属单位，所属品牌商，填写商品简介，商品详细介绍；</w:t>
      </w:r>
    </w:p>
    <w:p w14:paraId="16A37FE8" w14:textId="77777777" w:rsidR="002B13D7" w:rsidRDefault="00426007">
      <w:pPr>
        <w:pStyle w:val="af0"/>
        <w:numPr>
          <w:ilvl w:val="0"/>
          <w:numId w:val="6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点击商品规格下的设置按钮，显示添加规格界面（图2.5.1-7），可上传规格图片，点击确定；</w:t>
      </w:r>
    </w:p>
    <w:p w14:paraId="196EB24A" w14:textId="77777777" w:rsidR="002B13D7" w:rsidRDefault="00426007">
      <w:pPr>
        <w:pStyle w:val="af0"/>
        <w:numPr>
          <w:ilvl w:val="0"/>
          <w:numId w:val="6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点击商品库存下的设置按钮，出现界面（图2.5.1-8），输入商品售价，商品数量，上传商品图片，点击确定；</w:t>
      </w:r>
    </w:p>
    <w:p w14:paraId="46BA6D8A" w14:textId="77777777" w:rsidR="002B13D7" w:rsidRDefault="00426007">
      <w:pPr>
        <w:pStyle w:val="af0"/>
        <w:numPr>
          <w:ilvl w:val="0"/>
          <w:numId w:val="6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点击商品参数下的添加按钮，显示添加商品参数界面（图2.5.1-9），输入商品参数名称，商品参数值，点击更新商品按钮后，会提示更新成功。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582B296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9092A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FBE310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E6CDF1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61B783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08A11E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AE0C15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B660DC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52B901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342B0E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6BDE4972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627A5B31" wp14:editId="0B0947E9">
            <wp:extent cx="5589270" cy="38341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4656" cy="383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9BE4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图2.5.1-6</w:t>
      </w:r>
    </w:p>
    <w:p w14:paraId="30CD4EDF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E1878B4" wp14:editId="0BDB810A">
            <wp:extent cx="5691505" cy="3673475"/>
            <wp:effectExtent l="0" t="0" r="4445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3925" cy="36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A112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图2.5.1-7</w:t>
      </w:r>
    </w:p>
    <w:p w14:paraId="6FCB0421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7EF2029E" wp14:editId="255B6B20">
            <wp:extent cx="5914390" cy="381444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68F6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图2.5.1-8</w:t>
      </w:r>
    </w:p>
    <w:p w14:paraId="3F4992B0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F296AB0" wp14:editId="32EEC764">
            <wp:extent cx="5914390" cy="381190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444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图2.5.1-9</w:t>
      </w:r>
    </w:p>
    <w:p w14:paraId="3A821A0F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2C2E945B" w14:textId="77777777" w:rsidR="002B13D7" w:rsidRDefault="002B13D7">
      <w:pPr>
        <w:rPr>
          <w:rFonts w:ascii="微软雅黑" w:eastAsia="微软雅黑" w:hAnsi="微软雅黑" w:cs="微软雅黑"/>
        </w:rPr>
      </w:pPr>
    </w:p>
    <w:p w14:paraId="11FE37E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输入查找条件（商品ID，商品编号，商品名称），点击查找按钮，列表显示出查找结果。</w:t>
      </w:r>
    </w:p>
    <w:p w14:paraId="60B398BE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0D641EEC" wp14:editId="5503042C">
            <wp:extent cx="5914390" cy="45974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AC94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图2.5.1-10</w:t>
      </w:r>
    </w:p>
    <w:p w14:paraId="0CA497C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列表显示数据：商品ID，名称，图片，分享图，详情，市场售价，当前价格，是否新品，是否热品，是否在售。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63796B80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15EE0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4FCB952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50262C2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705ED10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441DED5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B26BBE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280482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500CC8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15757B3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3B3EB14F" w14:textId="77777777">
        <w:trPr>
          <w:trHeight w:val="397"/>
        </w:trPr>
        <w:tc>
          <w:tcPr>
            <w:tcW w:w="1696" w:type="dxa"/>
            <w:vAlign w:val="center"/>
          </w:tcPr>
          <w:p w14:paraId="19645C1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商品ID</w:t>
            </w:r>
          </w:p>
        </w:tc>
        <w:tc>
          <w:tcPr>
            <w:tcW w:w="1701" w:type="dxa"/>
            <w:vAlign w:val="center"/>
          </w:tcPr>
          <w:p w14:paraId="3A2E0A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35179F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7C0D8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7C32930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1181004</w:t>
            </w:r>
          </w:p>
        </w:tc>
      </w:tr>
      <w:tr w:rsidR="002B13D7" w14:paraId="2AD59F40" w14:textId="77777777">
        <w:trPr>
          <w:trHeight w:val="397"/>
        </w:trPr>
        <w:tc>
          <w:tcPr>
            <w:tcW w:w="1696" w:type="dxa"/>
            <w:vAlign w:val="center"/>
          </w:tcPr>
          <w:p w14:paraId="6F24E7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商品编号</w:t>
            </w:r>
          </w:p>
        </w:tc>
        <w:tc>
          <w:tcPr>
            <w:tcW w:w="1701" w:type="dxa"/>
            <w:vAlign w:val="center"/>
          </w:tcPr>
          <w:p w14:paraId="75D80E9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CB3B84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5B243E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72E3DE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1181004</w:t>
            </w:r>
          </w:p>
        </w:tc>
      </w:tr>
      <w:tr w:rsidR="002B13D7" w14:paraId="13F70724" w14:textId="77777777">
        <w:trPr>
          <w:trHeight w:val="397"/>
        </w:trPr>
        <w:tc>
          <w:tcPr>
            <w:tcW w:w="1696" w:type="dxa"/>
            <w:vAlign w:val="center"/>
          </w:tcPr>
          <w:p w14:paraId="604B26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商品名称</w:t>
            </w:r>
          </w:p>
        </w:tc>
        <w:tc>
          <w:tcPr>
            <w:tcW w:w="1701" w:type="dxa"/>
            <w:vAlign w:val="center"/>
          </w:tcPr>
          <w:p w14:paraId="3E14BF4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CFBF99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9A3D38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0CF7A80F" w14:textId="77777777" w:rsidR="002B13D7" w:rsidRDefault="00426007">
            <w:pPr>
              <w:widowControl/>
              <w:spacing w:line="345" w:lineRule="atLeast"/>
              <w:jc w:val="center"/>
              <w:rPr>
                <w:rFonts w:ascii="微软雅黑" w:eastAsia="微软雅黑" w:hAnsi="微软雅黑" w:cs="微软雅黑"/>
                <w:color w:val="606266"/>
                <w:kern w:val="0"/>
                <w:szCs w:val="21"/>
              </w:rPr>
            </w:pPr>
            <w:r>
              <w:rPr>
                <w:rFonts w:ascii="微软雅黑" w:eastAsia="微软雅黑" w:hAnsi="微软雅黑" w:cs="微软雅黑" w:hint="eastAsia"/>
                <w:color w:val="606266"/>
                <w:szCs w:val="21"/>
              </w:rPr>
              <w:t>天然硅胶宠物除毛按摩刷</w:t>
            </w:r>
          </w:p>
        </w:tc>
      </w:tr>
      <w:tr w:rsidR="002B13D7" w14:paraId="0C7AE82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6D9B2B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8A8F6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4F75B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1075A65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A8E98C9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229729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B1D005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2A1DC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695C4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2B88391A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24036B5F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323AD59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5DEC60FE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62086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8C940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BCB806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29091EB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41DD005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051DC8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F86AC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C9067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6AE8E8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06C212E2" w14:textId="77777777" w:rsidR="002B13D7" w:rsidRDefault="00426007">
      <w:pPr>
        <w:numPr>
          <w:ilvl w:val="2"/>
          <w:numId w:val="3"/>
        </w:numPr>
        <w:spacing w:line="360" w:lineRule="auto"/>
        <w:rPr>
          <w:ins w:id="55" w:author="无聊的雨人" w:date="2022-11-24T18:36:00Z"/>
          <w:rFonts w:ascii="微软雅黑" w:eastAsia="微软雅黑" w:hAnsi="微软雅黑" w:cs="微软雅黑"/>
          <w:i/>
          <w:iCs/>
          <w:color w:val="FF0000"/>
        </w:rPr>
      </w:pPr>
      <w:ins w:id="56" w:author="无聊的雨人" w:date="2022-11-23T21:49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5E5B0B04" w14:textId="77777777" w:rsidR="002B13D7" w:rsidRDefault="002B13D7">
      <w:pPr>
        <w:numPr>
          <w:ilvl w:val="2"/>
          <w:numId w:val="3"/>
        </w:numPr>
        <w:spacing w:line="360" w:lineRule="auto"/>
        <w:rPr>
          <w:ins w:id="57" w:author="无聊的雨人" w:date="2022-11-23T21:49:00Z"/>
          <w:rFonts w:ascii="微软雅黑" w:eastAsia="微软雅黑" w:hAnsi="微软雅黑" w:cs="微软雅黑"/>
          <w:i/>
          <w:iCs/>
          <w:color w:val="FF0000"/>
        </w:rPr>
      </w:pPr>
    </w:p>
    <w:p w14:paraId="65C28B04" w14:textId="77777777" w:rsidR="002B13D7" w:rsidRDefault="00426007">
      <w:pPr>
        <w:pStyle w:val="4"/>
        <w:numPr>
          <w:ilvl w:val="2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商品评价（图2.5.2-1）（前端暂无评价功能）</w:t>
      </w:r>
    </w:p>
    <w:p w14:paraId="735C0E3D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模块说明：会员对于商品的评价。</w:t>
      </w:r>
    </w:p>
    <w:p w14:paraId="2D9B28AE" w14:textId="77777777" w:rsidR="002B13D7" w:rsidRDefault="00426007">
      <w:pPr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6FC3EDEA" wp14:editId="4A8B135B">
            <wp:extent cx="5914390" cy="4057015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720E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图2.5.2-1</w:t>
      </w:r>
    </w:p>
    <w:p w14:paraId="72484A91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回复</w:t>
      </w:r>
    </w:p>
    <w:p w14:paraId="5A61817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点击回复按钮，会出现回复界面（图2.5.2-2），输入回复内容，点击确定后，提示回复成功。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5E1C508A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69B024D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258152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6D43D3A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314C5276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F4A9D1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6C78745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6413D51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7E2C91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024878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23FE13F2" w14:textId="77777777">
        <w:trPr>
          <w:trHeight w:val="397"/>
        </w:trPr>
        <w:tc>
          <w:tcPr>
            <w:tcW w:w="1696" w:type="dxa"/>
            <w:vAlign w:val="center"/>
          </w:tcPr>
          <w:p w14:paraId="5804390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回复内容</w:t>
            </w:r>
          </w:p>
        </w:tc>
        <w:tc>
          <w:tcPr>
            <w:tcW w:w="1701" w:type="dxa"/>
            <w:vAlign w:val="center"/>
          </w:tcPr>
          <w:p w14:paraId="350BDE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36EB5C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940C80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546462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</w:tr>
      <w:tr w:rsidR="002B13D7" w14:paraId="176EA9A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54FF35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47384F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659CEC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4E5E6C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7DCF09E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B6F75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DF72B4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E436A1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回复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B4958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点击后打开回复界面</w:t>
            </w:r>
          </w:p>
        </w:tc>
      </w:tr>
    </w:tbl>
    <w:p w14:paraId="2207C793" w14:textId="77777777" w:rsidR="002B13D7" w:rsidRDefault="00426007">
      <w:pPr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547272E2" wp14:editId="45AE265D">
            <wp:extent cx="5914390" cy="405701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14A4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图2.5.2-2</w:t>
      </w:r>
    </w:p>
    <w:p w14:paraId="0FA4A0F0" w14:textId="77777777" w:rsidR="002B13D7" w:rsidRDefault="002B13D7">
      <w:pPr>
        <w:ind w:firstLineChars="200" w:firstLine="420"/>
        <w:rPr>
          <w:rFonts w:ascii="微软雅黑" w:eastAsia="微软雅黑" w:hAnsi="微软雅黑" w:cs="微软雅黑"/>
        </w:rPr>
      </w:pPr>
    </w:p>
    <w:p w14:paraId="39BEC3FF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6671D8F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C3A251A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89C5E1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1D21E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4F749A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2DD129B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E276A7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DAE25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CD5C5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00023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605F96C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592C36D6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1040A742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1B5D379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输入查找条件（用户ID，商品ID），点击查找按钮，列表显示出查找结果。</w:t>
      </w:r>
    </w:p>
    <w:p w14:paraId="622A6090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45028498" wp14:editId="0CA587A6">
            <wp:extent cx="5914390" cy="549910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63CF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图2.5.2-3</w:t>
      </w:r>
    </w:p>
    <w:p w14:paraId="124CBA7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列表显示数据：用户ID，商品ID，打分，评价内容，评价图片，评价时间。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2A377B13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49A3E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4C6BC4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5D6FEF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2F72A0AE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D7946B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2099D66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48C23E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5EE57B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24B0D8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10621610" w14:textId="77777777">
        <w:trPr>
          <w:trHeight w:val="397"/>
        </w:trPr>
        <w:tc>
          <w:tcPr>
            <w:tcW w:w="1696" w:type="dxa"/>
            <w:vAlign w:val="center"/>
          </w:tcPr>
          <w:p w14:paraId="5B8AFC0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商品ID</w:t>
            </w:r>
          </w:p>
        </w:tc>
        <w:tc>
          <w:tcPr>
            <w:tcW w:w="1701" w:type="dxa"/>
            <w:vAlign w:val="center"/>
          </w:tcPr>
          <w:p w14:paraId="7DF3FAB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3E77FE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32286F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4EA0F84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1181004</w:t>
            </w:r>
          </w:p>
        </w:tc>
      </w:tr>
      <w:tr w:rsidR="002B13D7" w14:paraId="7506CDCD" w14:textId="77777777">
        <w:trPr>
          <w:trHeight w:val="397"/>
        </w:trPr>
        <w:tc>
          <w:tcPr>
            <w:tcW w:w="1696" w:type="dxa"/>
            <w:vAlign w:val="center"/>
          </w:tcPr>
          <w:p w14:paraId="1DF51B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用户ID</w:t>
            </w:r>
          </w:p>
        </w:tc>
        <w:tc>
          <w:tcPr>
            <w:tcW w:w="1701" w:type="dxa"/>
            <w:vAlign w:val="center"/>
          </w:tcPr>
          <w:p w14:paraId="5F3A9B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672B34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9559C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445E699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6309EC0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11237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2F720E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DB75B5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2E39309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411A81D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EB13E0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0A4AE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8CD84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4F69ACA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546B1668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2B4784A0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71B7B6B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305B5C3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FE9FE2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EC7C5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11020C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16B171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75CAC9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BEC9B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F2371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DC079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BF8EB0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095679F9" w14:textId="77777777" w:rsidR="002B13D7" w:rsidRDefault="00426007">
      <w:pPr>
        <w:spacing w:line="360" w:lineRule="auto"/>
        <w:rPr>
          <w:ins w:id="58" w:author="无聊的雨人" w:date="2022-11-23T21:49:00Z"/>
          <w:rFonts w:ascii="微软雅黑" w:eastAsia="微软雅黑" w:hAnsi="微软雅黑" w:cs="微软雅黑"/>
          <w:i/>
          <w:iCs/>
          <w:color w:val="FF0000"/>
        </w:rPr>
      </w:pPr>
      <w:ins w:id="59" w:author="无聊的雨人" w:date="2022-11-23T21:49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5591F9C2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5C275912" w14:textId="77777777" w:rsidR="002B13D7" w:rsidRDefault="00426007">
      <w:pPr>
        <w:pStyle w:val="2"/>
        <w:numPr>
          <w:ilvl w:val="1"/>
          <w:numId w:val="3"/>
        </w:numPr>
        <w:ind w:firstLineChars="200" w:firstLine="560"/>
        <w:rPr>
          <w:rFonts w:ascii="微软雅黑" w:eastAsia="微软雅黑" w:hAnsi="微软雅黑" w:cs="微软雅黑"/>
        </w:rPr>
      </w:pPr>
      <w:bookmarkStart w:id="60" w:name="_Toc7725"/>
      <w:r>
        <w:rPr>
          <w:rFonts w:ascii="微软雅黑" w:eastAsia="微软雅黑" w:hAnsi="微软雅黑" w:cs="微软雅黑" w:hint="eastAsia"/>
        </w:rPr>
        <w:t>推广管理</w:t>
      </w:r>
      <w:bookmarkEnd w:id="60"/>
    </w:p>
    <w:p w14:paraId="6C910052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61" w:name="_Toc23778"/>
      <w:r>
        <w:rPr>
          <w:rFonts w:ascii="微软雅黑" w:eastAsia="微软雅黑" w:hAnsi="微软雅黑" w:cs="微软雅黑" w:hint="eastAsia"/>
        </w:rPr>
        <w:t>广告管理（图2.6.1-1）</w:t>
      </w:r>
      <w:bookmarkEnd w:id="61"/>
    </w:p>
    <w:p w14:paraId="11C6428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模块说明：商城的广告推广，显示在banner位置</w:t>
      </w:r>
    </w:p>
    <w:p w14:paraId="7DF1F3F3" w14:textId="77777777" w:rsidR="002B13D7" w:rsidRDefault="00426007">
      <w:pPr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4551A945" wp14:editId="68D79E38">
            <wp:extent cx="5914390" cy="405701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AE1C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图2.6.1-1</w:t>
      </w:r>
    </w:p>
    <w:p w14:paraId="21AC3354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6639D81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点击添加按钮，会出现创建界面（图2.6.1-2），输入广告标题（必填），广告内容（必填），选择广告图片（必填），选择广告位置，输入活动链接，选择是否启用，点击确定，会提示创建成功。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3D0E0C1F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542485A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182875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634083D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609924AC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5EF3CC4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9F01FB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1BFDDFF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7584CA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026B11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57D67805" w14:textId="77777777">
        <w:trPr>
          <w:trHeight w:val="397"/>
        </w:trPr>
        <w:tc>
          <w:tcPr>
            <w:tcW w:w="1696" w:type="dxa"/>
            <w:vAlign w:val="center"/>
          </w:tcPr>
          <w:p w14:paraId="6E20CF1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广告标题</w:t>
            </w:r>
          </w:p>
        </w:tc>
        <w:tc>
          <w:tcPr>
            <w:tcW w:w="1701" w:type="dxa"/>
            <w:vAlign w:val="center"/>
          </w:tcPr>
          <w:p w14:paraId="7BB4EE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7348C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5FD2D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3CD5241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活动 美食节</w:t>
            </w:r>
          </w:p>
        </w:tc>
      </w:tr>
      <w:tr w:rsidR="002B13D7" w14:paraId="23ABBE3F" w14:textId="77777777">
        <w:trPr>
          <w:trHeight w:val="397"/>
        </w:trPr>
        <w:tc>
          <w:tcPr>
            <w:tcW w:w="1696" w:type="dxa"/>
            <w:vAlign w:val="center"/>
          </w:tcPr>
          <w:p w14:paraId="59C746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广告内容</w:t>
            </w:r>
          </w:p>
        </w:tc>
        <w:tc>
          <w:tcPr>
            <w:tcW w:w="1701" w:type="dxa"/>
            <w:vAlign w:val="center"/>
          </w:tcPr>
          <w:p w14:paraId="4CF087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285CD0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22187C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207AD78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活动 美食节</w:t>
            </w:r>
          </w:p>
        </w:tc>
      </w:tr>
      <w:tr w:rsidR="002B13D7" w14:paraId="34DE7AEF" w14:textId="77777777">
        <w:trPr>
          <w:trHeight w:val="397"/>
        </w:trPr>
        <w:tc>
          <w:tcPr>
            <w:tcW w:w="1696" w:type="dxa"/>
            <w:vAlign w:val="center"/>
          </w:tcPr>
          <w:p w14:paraId="0EAE4D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广告图片</w:t>
            </w:r>
          </w:p>
        </w:tc>
        <w:tc>
          <w:tcPr>
            <w:tcW w:w="1701" w:type="dxa"/>
            <w:vAlign w:val="center"/>
          </w:tcPr>
          <w:p w14:paraId="4FCEE79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4F96FC4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E58C54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jpg,jpeg,png,gif</w:t>
            </w:r>
          </w:p>
        </w:tc>
        <w:tc>
          <w:tcPr>
            <w:tcW w:w="2079" w:type="dxa"/>
            <w:gridSpan w:val="2"/>
            <w:vAlign w:val="center"/>
          </w:tcPr>
          <w:p w14:paraId="5E95D3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16B35C26" w14:textId="77777777">
        <w:trPr>
          <w:trHeight w:val="397"/>
        </w:trPr>
        <w:tc>
          <w:tcPr>
            <w:tcW w:w="1696" w:type="dxa"/>
            <w:vAlign w:val="center"/>
          </w:tcPr>
          <w:p w14:paraId="561F029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广告位置</w:t>
            </w:r>
          </w:p>
        </w:tc>
        <w:tc>
          <w:tcPr>
            <w:tcW w:w="1701" w:type="dxa"/>
            <w:vAlign w:val="center"/>
          </w:tcPr>
          <w:p w14:paraId="7EB2ED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1431DB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6D7BAF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4D2B71A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首页</w:t>
            </w:r>
          </w:p>
        </w:tc>
      </w:tr>
      <w:tr w:rsidR="002B13D7" w14:paraId="5AF4FE92" w14:textId="77777777">
        <w:trPr>
          <w:trHeight w:val="397"/>
        </w:trPr>
        <w:tc>
          <w:tcPr>
            <w:tcW w:w="1696" w:type="dxa"/>
            <w:vAlign w:val="center"/>
          </w:tcPr>
          <w:p w14:paraId="79E2E0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活动链接</w:t>
            </w:r>
          </w:p>
        </w:tc>
        <w:tc>
          <w:tcPr>
            <w:tcW w:w="1701" w:type="dxa"/>
            <w:vAlign w:val="center"/>
          </w:tcPr>
          <w:p w14:paraId="0FD68E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514A5D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42B4BD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3C09B1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http://192.168.1.6:8001/vue/index.html#/items/detail/1127047</w:t>
            </w:r>
          </w:p>
        </w:tc>
      </w:tr>
      <w:tr w:rsidR="002B13D7" w14:paraId="2FDFF810" w14:textId="77777777">
        <w:trPr>
          <w:trHeight w:val="397"/>
        </w:trPr>
        <w:tc>
          <w:tcPr>
            <w:tcW w:w="1696" w:type="dxa"/>
            <w:vAlign w:val="center"/>
          </w:tcPr>
          <w:p w14:paraId="03D70F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是否启用</w:t>
            </w:r>
          </w:p>
        </w:tc>
        <w:tc>
          <w:tcPr>
            <w:tcW w:w="1701" w:type="dxa"/>
            <w:vAlign w:val="center"/>
          </w:tcPr>
          <w:p w14:paraId="6C7A10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1CC033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AA41F8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755A9A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启用/不启用</w:t>
            </w:r>
          </w:p>
        </w:tc>
      </w:tr>
      <w:tr w:rsidR="002B13D7" w14:paraId="44FDDDB0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E3C4C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A4C46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4B429E6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55C36B7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34379E9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A2E8AA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689B0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B4094A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79326C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0C6E35C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EA89C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5854D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60A3D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1EC2C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点击后保存广告信息</w:t>
            </w:r>
          </w:p>
        </w:tc>
      </w:tr>
      <w:tr w:rsidR="002B13D7" w14:paraId="100248E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B1155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2FD894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388FC7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949D1C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42B40FA0" w14:textId="77777777" w:rsidR="002B13D7" w:rsidRDefault="00426007">
      <w:pPr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2DDC899" wp14:editId="016571E6">
            <wp:extent cx="5914390" cy="4057015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4611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图2.6.1-2</w:t>
      </w:r>
    </w:p>
    <w:p w14:paraId="6E34C4F4" w14:textId="77777777" w:rsidR="002B13D7" w:rsidRDefault="002B13D7">
      <w:pPr>
        <w:rPr>
          <w:rFonts w:ascii="微软雅黑" w:eastAsia="微软雅黑" w:hAnsi="微软雅黑" w:cs="微软雅黑"/>
        </w:rPr>
      </w:pPr>
    </w:p>
    <w:p w14:paraId="7974A91E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0B88D412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376E0256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B3C66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743328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7F75E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17F545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7C1B85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25C7A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0D56C5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6AA945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90960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0DC8E14B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6E77BE94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02D726C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点击编辑按钮，会出现编辑界面（图2.6.1-3），编辑广告标题（必填），广告内容（必填），选择广告图片（必填），选择广告位置，输入活动链接，选择是否启用，点击确定按钮，会提示更新成功。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521505DE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2F799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FCC85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24325CA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3B193BB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4D6FE5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B8EF1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5D11CB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247A0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0D8B65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66E8434B" w14:textId="77777777" w:rsidR="002B13D7" w:rsidRDefault="00426007">
      <w:pPr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2BCF2FA4" wp14:editId="46636B10">
            <wp:extent cx="5914390" cy="405701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7F77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图2.6.1-3</w:t>
      </w:r>
    </w:p>
    <w:p w14:paraId="4BA8F5A9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2BE530E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输入查找条件（广告标题，广告内容），点击查找按钮，列表显示出查找结果。</w:t>
      </w:r>
    </w:p>
    <w:p w14:paraId="129300D1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6F0F2AE6" wp14:editId="33EDB93C">
            <wp:extent cx="5914390" cy="4584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0A0C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图2.6.1-3</w:t>
      </w:r>
    </w:p>
    <w:p w14:paraId="1FF54A13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列表显示数据：广告ID，广告标题，广告内容，广告标题，广告位置，活动链接，是否启用。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7535CD8E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0277A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25A53B2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4EDC51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79B2D946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C1BC8E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0F6492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4361998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24C0F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0AF525A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79AF3855" w14:textId="77777777">
        <w:trPr>
          <w:trHeight w:val="397"/>
        </w:trPr>
        <w:tc>
          <w:tcPr>
            <w:tcW w:w="1696" w:type="dxa"/>
            <w:vAlign w:val="center"/>
          </w:tcPr>
          <w:p w14:paraId="5D464F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广告标题</w:t>
            </w:r>
          </w:p>
        </w:tc>
        <w:tc>
          <w:tcPr>
            <w:tcW w:w="1701" w:type="dxa"/>
            <w:vAlign w:val="center"/>
          </w:tcPr>
          <w:p w14:paraId="6D6707F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4A9D24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1F5646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E18D4F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合作 谁是你的菜</w:t>
            </w:r>
          </w:p>
        </w:tc>
      </w:tr>
      <w:tr w:rsidR="002B13D7" w14:paraId="4A71B64C" w14:textId="77777777">
        <w:trPr>
          <w:trHeight w:val="397"/>
        </w:trPr>
        <w:tc>
          <w:tcPr>
            <w:tcW w:w="1696" w:type="dxa"/>
            <w:vAlign w:val="center"/>
          </w:tcPr>
          <w:p w14:paraId="521119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广告内容</w:t>
            </w:r>
          </w:p>
        </w:tc>
        <w:tc>
          <w:tcPr>
            <w:tcW w:w="1701" w:type="dxa"/>
            <w:vAlign w:val="center"/>
          </w:tcPr>
          <w:p w14:paraId="751D6FE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55A7E4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BAA6A5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3BE669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合作 谁是你的菜</w:t>
            </w:r>
          </w:p>
        </w:tc>
      </w:tr>
      <w:tr w:rsidR="002B13D7" w14:paraId="5F155882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76B517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B21CD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1ADB3D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67DB31E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9D6089A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0F14F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49391E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C52541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D6FECA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7314B82F" w14:textId="77777777" w:rsidR="002B13D7" w:rsidRDefault="002B13D7">
      <w:pPr>
        <w:ind w:firstLineChars="200" w:firstLine="420"/>
        <w:jc w:val="left"/>
        <w:rPr>
          <w:rFonts w:ascii="微软雅黑" w:eastAsia="微软雅黑" w:hAnsi="微软雅黑" w:cs="微软雅黑"/>
        </w:rPr>
      </w:pPr>
    </w:p>
    <w:p w14:paraId="7CEAE4C6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5A5769F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BF6078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688906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017B1C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480CFA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34E4E3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BD4017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88C40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79CFD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CA702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E1A8E5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7F48115B" w14:textId="77777777" w:rsidR="002B13D7" w:rsidRDefault="00426007">
      <w:pPr>
        <w:spacing w:line="360" w:lineRule="auto"/>
        <w:rPr>
          <w:ins w:id="62" w:author="无聊的雨人" w:date="2022-11-23T21:50:00Z"/>
          <w:rFonts w:ascii="微软雅黑" w:eastAsia="微软雅黑" w:hAnsi="微软雅黑" w:cs="微软雅黑"/>
          <w:i/>
          <w:iCs/>
          <w:color w:val="FF0000"/>
        </w:rPr>
      </w:pPr>
      <w:ins w:id="63" w:author="无聊的雨人" w:date="2022-11-23T21:5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0ACED0F0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3B324AD9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64" w:name="_Toc25892"/>
      <w:r>
        <w:rPr>
          <w:rFonts w:ascii="微软雅黑" w:eastAsia="微软雅黑" w:hAnsi="微软雅黑" w:cs="微软雅黑" w:hint="eastAsia"/>
        </w:rPr>
        <w:t>优惠卷管理（图2.6.2-1）</w:t>
      </w:r>
      <w:bookmarkEnd w:id="64"/>
    </w:p>
    <w:p w14:paraId="136E418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模块说明：可以管理优惠券，添加，删除，编辑，查找，导出（管理员创建后，会员可以从商城领取优惠券，使用可以享有折扣）。</w:t>
      </w:r>
    </w:p>
    <w:p w14:paraId="07D376BD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41E7FA0E" wp14:editId="7B70BAF5">
            <wp:extent cx="5914390" cy="4057015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DCB8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图2.6.2-1</w:t>
      </w:r>
    </w:p>
    <w:p w14:paraId="5BE65130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2DC5902E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出现创建界面（图2.6.2-2），输入优惠券名称（必填），介绍，标签，最低消费，满减金额，每日限领选择分发类型，输入优惠券数量，有效期选择领卷相对天数，输入天数；或指定绝对时间，选择商品限制范围（默认全场通用），点击确定按钮，会提示创建成功。</w:t>
      </w:r>
    </w:p>
    <w:p w14:paraId="0F39043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商品限制范围：全场通用，指定分类，指定商品。</w:t>
      </w:r>
    </w:p>
    <w:p w14:paraId="19635AB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全场通用：所有商品都可使用生成的优惠券。</w:t>
      </w:r>
    </w:p>
    <w:p w14:paraId="139CFDA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指定分类：选择指定分类选项后，显示分类选择器，可选择分类，选择该分类后只有指定分类可以使用生成的优惠券。</w:t>
      </w:r>
    </w:p>
    <w:p w14:paraId="08BC706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指定商品：选择指定商品选项后，显示商品选择器，可选择商品，选择商品后只有指定的商品可以</w:t>
      </w:r>
      <w:r>
        <w:rPr>
          <w:rFonts w:ascii="微软雅黑" w:eastAsia="微软雅黑" w:hAnsi="微软雅黑" w:cs="微软雅黑" w:hint="eastAsia"/>
        </w:rPr>
        <w:lastRenderedPageBreak/>
        <w:t>使用生成的优惠券。</w:t>
      </w:r>
    </w:p>
    <w:tbl>
      <w:tblPr>
        <w:tblStyle w:val="11"/>
        <w:tblW w:w="11142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  <w:gridCol w:w="1701"/>
      </w:tblGrid>
      <w:tr w:rsidR="002B13D7" w14:paraId="1A28AA96" w14:textId="77777777">
        <w:trPr>
          <w:gridAfter w:val="2"/>
          <w:wAfter w:w="1838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402FD1E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593E8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16496E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48CE9FD6" w14:textId="77777777">
        <w:trPr>
          <w:gridAfter w:val="1"/>
          <w:wAfter w:w="1701" w:type="dxa"/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525030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17F0EDE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10E41ED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A7F3E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1E9EAF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092E02AD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39D69E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优惠券名称</w:t>
            </w:r>
          </w:p>
        </w:tc>
        <w:tc>
          <w:tcPr>
            <w:tcW w:w="1701" w:type="dxa"/>
            <w:vAlign w:val="center"/>
          </w:tcPr>
          <w:p w14:paraId="7992F73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622F0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55FA19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0C74EF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限时满减券</w:t>
            </w:r>
          </w:p>
        </w:tc>
      </w:tr>
      <w:tr w:rsidR="002B13D7" w14:paraId="52085C6C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4529544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介绍</w:t>
            </w:r>
          </w:p>
        </w:tc>
        <w:tc>
          <w:tcPr>
            <w:tcW w:w="1701" w:type="dxa"/>
            <w:vAlign w:val="center"/>
          </w:tcPr>
          <w:p w14:paraId="5D921E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9A13D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9D076C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D6A4C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全场通用</w:t>
            </w:r>
          </w:p>
        </w:tc>
      </w:tr>
      <w:tr w:rsidR="002B13D7" w14:paraId="54ABB36E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25CE7D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标签</w:t>
            </w:r>
          </w:p>
        </w:tc>
        <w:tc>
          <w:tcPr>
            <w:tcW w:w="1701" w:type="dxa"/>
            <w:vAlign w:val="center"/>
          </w:tcPr>
          <w:p w14:paraId="7DBE7C7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FB8E50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33604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0A64B62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无限制</w:t>
            </w:r>
          </w:p>
        </w:tc>
      </w:tr>
      <w:tr w:rsidR="002B13D7" w14:paraId="7CE42DCF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5A0F599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最低消费</w:t>
            </w:r>
          </w:p>
        </w:tc>
        <w:tc>
          <w:tcPr>
            <w:tcW w:w="1701" w:type="dxa"/>
            <w:vAlign w:val="center"/>
          </w:tcPr>
          <w:p w14:paraId="19EC5BB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1B86F98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241FBAE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05160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88</w:t>
            </w:r>
          </w:p>
        </w:tc>
      </w:tr>
      <w:tr w:rsidR="002B13D7" w14:paraId="1C263590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58BE61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满减金额</w:t>
            </w:r>
          </w:p>
        </w:tc>
        <w:tc>
          <w:tcPr>
            <w:tcW w:w="1701" w:type="dxa"/>
            <w:vAlign w:val="center"/>
          </w:tcPr>
          <w:p w14:paraId="1AB6E17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74F4C9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DEEBE6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B0C26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50</w:t>
            </w:r>
          </w:p>
        </w:tc>
      </w:tr>
      <w:tr w:rsidR="002B13D7" w14:paraId="4F9FF975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00E183D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每人限领</w:t>
            </w:r>
          </w:p>
        </w:tc>
        <w:tc>
          <w:tcPr>
            <w:tcW w:w="1701" w:type="dxa"/>
            <w:vAlign w:val="center"/>
          </w:tcPr>
          <w:p w14:paraId="668BC79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1B74C8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A4415A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0FE87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7B87D6AC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4731E8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分发类型</w:t>
            </w:r>
          </w:p>
        </w:tc>
        <w:tc>
          <w:tcPr>
            <w:tcW w:w="1701" w:type="dxa"/>
            <w:vAlign w:val="center"/>
          </w:tcPr>
          <w:p w14:paraId="60BCDE8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8B0F9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8602F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2D0D8A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兑换码/通用领卷</w:t>
            </w:r>
          </w:p>
        </w:tc>
      </w:tr>
      <w:tr w:rsidR="002B13D7" w14:paraId="3D52CC9A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254373D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优惠券数量</w:t>
            </w:r>
          </w:p>
        </w:tc>
        <w:tc>
          <w:tcPr>
            <w:tcW w:w="1701" w:type="dxa"/>
            <w:vAlign w:val="center"/>
          </w:tcPr>
          <w:p w14:paraId="27BF62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7440596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3B2A9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811C8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</w:t>
            </w:r>
          </w:p>
        </w:tc>
      </w:tr>
      <w:tr w:rsidR="002B13D7" w14:paraId="09E4B758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2C800A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有效期（领卷相对天数）</w:t>
            </w:r>
          </w:p>
        </w:tc>
        <w:tc>
          <w:tcPr>
            <w:tcW w:w="1701" w:type="dxa"/>
            <w:vAlign w:val="center"/>
          </w:tcPr>
          <w:p w14:paraId="471B34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79BFEFD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35FF62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2372E5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</w:t>
            </w:r>
          </w:p>
        </w:tc>
      </w:tr>
      <w:tr w:rsidR="002B13D7" w14:paraId="27116CB4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265A4E1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有效期（指定绝对时间）</w:t>
            </w:r>
          </w:p>
        </w:tc>
        <w:tc>
          <w:tcPr>
            <w:tcW w:w="1701" w:type="dxa"/>
            <w:vAlign w:val="center"/>
          </w:tcPr>
          <w:p w14:paraId="7173694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39AB23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0B3D7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E66C14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2021-11-29 00:00:00- 2021-11-31 00:00:00</w:t>
            </w:r>
          </w:p>
        </w:tc>
      </w:tr>
      <w:tr w:rsidR="002B13D7" w14:paraId="6DEF1BA4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6283F9C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商品限制范围（全场通用）</w:t>
            </w:r>
          </w:p>
        </w:tc>
        <w:tc>
          <w:tcPr>
            <w:tcW w:w="1701" w:type="dxa"/>
            <w:vAlign w:val="center"/>
          </w:tcPr>
          <w:p w14:paraId="7C13011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01DC47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10705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默认选项</w:t>
            </w:r>
          </w:p>
        </w:tc>
        <w:tc>
          <w:tcPr>
            <w:tcW w:w="2079" w:type="dxa"/>
            <w:gridSpan w:val="2"/>
            <w:vAlign w:val="center"/>
          </w:tcPr>
          <w:p w14:paraId="5577BF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全场通用</w:t>
            </w:r>
          </w:p>
        </w:tc>
      </w:tr>
      <w:tr w:rsidR="002B13D7" w14:paraId="441E9AA6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0904484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商品限制范围（指定分类）</w:t>
            </w:r>
          </w:p>
        </w:tc>
        <w:tc>
          <w:tcPr>
            <w:tcW w:w="1701" w:type="dxa"/>
            <w:vAlign w:val="center"/>
          </w:tcPr>
          <w:p w14:paraId="0454D2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数组</w:t>
            </w:r>
          </w:p>
        </w:tc>
        <w:tc>
          <w:tcPr>
            <w:tcW w:w="1276" w:type="dxa"/>
            <w:vAlign w:val="center"/>
          </w:tcPr>
          <w:p w14:paraId="4510367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A06EB9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选择分类选项</w:t>
            </w:r>
          </w:p>
        </w:tc>
        <w:tc>
          <w:tcPr>
            <w:tcW w:w="2079" w:type="dxa"/>
            <w:gridSpan w:val="2"/>
            <w:vAlign w:val="center"/>
          </w:tcPr>
          <w:p w14:paraId="1689EB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居家，布艺软装</w:t>
            </w:r>
          </w:p>
        </w:tc>
      </w:tr>
      <w:tr w:rsidR="002B13D7" w14:paraId="7628B8D1" w14:textId="77777777">
        <w:trPr>
          <w:gridAfter w:val="1"/>
          <w:wAfter w:w="1701" w:type="dxa"/>
          <w:trHeight w:val="397"/>
        </w:trPr>
        <w:tc>
          <w:tcPr>
            <w:tcW w:w="1696" w:type="dxa"/>
            <w:vAlign w:val="center"/>
          </w:tcPr>
          <w:p w14:paraId="651FBA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商品限制范围（指定商品）</w:t>
            </w:r>
          </w:p>
        </w:tc>
        <w:tc>
          <w:tcPr>
            <w:tcW w:w="1701" w:type="dxa"/>
            <w:vAlign w:val="center"/>
          </w:tcPr>
          <w:p w14:paraId="0D2FA1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数组</w:t>
            </w:r>
          </w:p>
        </w:tc>
        <w:tc>
          <w:tcPr>
            <w:tcW w:w="1276" w:type="dxa"/>
            <w:vAlign w:val="center"/>
          </w:tcPr>
          <w:p w14:paraId="77478CB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0EED75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选择商品选项</w:t>
            </w:r>
          </w:p>
        </w:tc>
        <w:tc>
          <w:tcPr>
            <w:tcW w:w="2079" w:type="dxa"/>
            <w:gridSpan w:val="2"/>
            <w:vAlign w:val="center"/>
          </w:tcPr>
          <w:p w14:paraId="46CE5F3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color w:val="606266"/>
                <w:szCs w:val="21"/>
              </w:rPr>
              <w:t>天然硅胶宠物除毛按摩刷</w:t>
            </w:r>
          </w:p>
        </w:tc>
      </w:tr>
      <w:tr w:rsidR="002B13D7" w14:paraId="627C6781" w14:textId="77777777">
        <w:trPr>
          <w:gridAfter w:val="1"/>
          <w:wAfter w:w="1701" w:type="dxa"/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3472E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CC8FE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5D807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3BA5CB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A7E1F37" w14:textId="77777777">
        <w:trPr>
          <w:gridAfter w:val="1"/>
          <w:wAfter w:w="1701" w:type="dxa"/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99BABA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4416410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24C964F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5D330CC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</w:tr>
      <w:tr w:rsidR="002B13D7" w14:paraId="6626F3AA" w14:textId="77777777">
        <w:trPr>
          <w:gridAfter w:val="1"/>
          <w:wAfter w:w="1701" w:type="dxa"/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3802A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6DF6F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4D472B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541BE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1806DC8C" w14:textId="77777777">
        <w:trPr>
          <w:gridAfter w:val="1"/>
          <w:wAfter w:w="1701" w:type="dxa"/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F5EA3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CA5628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FC10B8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指定绝对时间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4BE47F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点击后显示时间选择框</w:t>
            </w:r>
          </w:p>
        </w:tc>
      </w:tr>
      <w:tr w:rsidR="002B13D7" w14:paraId="50F53E3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A47A5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9B353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F83EB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全场通用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42F0AE8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默认选择（生成的优惠券所有商品都可以使用）</w:t>
            </w:r>
          </w:p>
        </w:tc>
        <w:tc>
          <w:tcPr>
            <w:tcW w:w="1701" w:type="dxa"/>
            <w:vAlign w:val="center"/>
          </w:tcPr>
          <w:p w14:paraId="266377BC" w14:textId="77777777" w:rsidR="002B13D7" w:rsidRDefault="002B13D7">
            <w:pPr>
              <w:widowControl/>
              <w:jc w:val="left"/>
              <w:rPr>
                <w:rFonts w:ascii="微软雅黑" w:eastAsia="微软雅黑" w:hAnsi="微软雅黑" w:cs="微软雅黑"/>
              </w:rPr>
            </w:pPr>
          </w:p>
        </w:tc>
      </w:tr>
      <w:tr w:rsidR="002B13D7" w14:paraId="6A0478B5" w14:textId="77777777">
        <w:trPr>
          <w:gridAfter w:val="1"/>
          <w:wAfter w:w="1701" w:type="dxa"/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B60926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2DE669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913A1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指定分类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12881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点击后显示分类选择器，可选择分类</w:t>
            </w:r>
          </w:p>
        </w:tc>
      </w:tr>
      <w:tr w:rsidR="002B13D7" w14:paraId="283BA5D3" w14:textId="77777777">
        <w:trPr>
          <w:gridAfter w:val="1"/>
          <w:wAfter w:w="1701" w:type="dxa"/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89798F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AD2F93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AAF9E8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指定商品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E6087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点击后显示商品选择器，可选择商品</w:t>
            </w:r>
          </w:p>
        </w:tc>
      </w:tr>
      <w:tr w:rsidR="002B13D7" w14:paraId="1F53B2CB" w14:textId="77777777">
        <w:trPr>
          <w:gridAfter w:val="1"/>
          <w:wAfter w:w="1701" w:type="dxa"/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355657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E219F6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AEE10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A03D01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点击后添加选择的分类或商品到列表中</w:t>
            </w:r>
          </w:p>
        </w:tc>
      </w:tr>
      <w:tr w:rsidR="002B13D7" w14:paraId="0ACF0B58" w14:textId="77777777">
        <w:trPr>
          <w:gridAfter w:val="1"/>
          <w:wAfter w:w="1701" w:type="dxa"/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8FEC97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18300F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9C9DD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03BA25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点击后保存优惠券信息</w:t>
            </w:r>
          </w:p>
        </w:tc>
      </w:tr>
      <w:tr w:rsidR="002B13D7" w14:paraId="663F0821" w14:textId="77777777">
        <w:trPr>
          <w:gridAfter w:val="1"/>
          <w:wAfter w:w="1701" w:type="dxa"/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3F2E3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80E4DA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7C5D80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BFCA4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1B27C716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2EC13AF9" wp14:editId="46002093">
            <wp:extent cx="5914390" cy="4057015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5C73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图2.6.2-2</w:t>
      </w:r>
    </w:p>
    <w:p w14:paraId="7BA09039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59C9E2D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2E55465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110A0A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5F12B1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00F29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10B943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47C6C6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8774C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3AC374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0D27C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60CCF6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745816D7" w14:textId="77777777" w:rsidR="002B13D7" w:rsidRDefault="002B13D7">
      <w:pPr>
        <w:ind w:firstLineChars="200" w:firstLine="420"/>
        <w:jc w:val="left"/>
        <w:rPr>
          <w:rFonts w:ascii="微软雅黑" w:eastAsia="微软雅黑" w:hAnsi="微软雅黑" w:cs="微软雅黑"/>
        </w:rPr>
      </w:pPr>
    </w:p>
    <w:p w14:paraId="72712B5E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7A99995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编辑界面（图2.6.2-3），编辑优惠券名称（必填），介绍，标签，最低消费，满减金额，每日限领选择分发类型，输入优惠券数量，有效期选择领卷相对天数，输入天数；或指定绝对时间，选择商品限制范围（默认全场通用），点击确定按钮，会提示更新成功。</w:t>
      </w:r>
    </w:p>
    <w:p w14:paraId="719BFFCF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0DEE7123" wp14:editId="0F76F501">
            <wp:extent cx="5914390" cy="4057015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8F61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图2.6.2-3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0FB80CF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ED634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AA389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ED0C3C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79F38E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401A5E0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2D6B9B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29ECA9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0CDDB8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46C262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3E45632F" w14:textId="77777777" w:rsidR="002B13D7" w:rsidRDefault="002B13D7">
      <w:pPr>
        <w:ind w:firstLineChars="200" w:firstLine="420"/>
        <w:jc w:val="center"/>
        <w:rPr>
          <w:rFonts w:ascii="微软雅黑" w:eastAsia="微软雅黑" w:hAnsi="微软雅黑" w:cs="微软雅黑"/>
        </w:rPr>
      </w:pPr>
    </w:p>
    <w:p w14:paraId="06FACFA1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详情</w:t>
      </w:r>
    </w:p>
    <w:p w14:paraId="5EFC06E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点击详情按钮，会出现详情界面（图2.6.2-4），可以查看优惠券内容，优惠券领取记录。</w:t>
      </w:r>
    </w:p>
    <w:p w14:paraId="05A12389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61A1DE0F" wp14:editId="19D0D638">
            <wp:extent cx="5914390" cy="4057015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F5EB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图2.6.2-4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2A334BBF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4D3063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EA287F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C4788C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2F56A63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9707CFA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CEDA7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45196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913422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详情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12DD28B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点击后进入优惠券详情</w:t>
            </w:r>
          </w:p>
        </w:tc>
      </w:tr>
    </w:tbl>
    <w:p w14:paraId="7B776400" w14:textId="77777777" w:rsidR="002B13D7" w:rsidRDefault="002B13D7">
      <w:pPr>
        <w:ind w:firstLineChars="200" w:firstLine="420"/>
        <w:jc w:val="center"/>
        <w:rPr>
          <w:rFonts w:ascii="微软雅黑" w:eastAsia="微软雅黑" w:hAnsi="微软雅黑" w:cs="微软雅黑"/>
        </w:rPr>
      </w:pPr>
    </w:p>
    <w:p w14:paraId="2E444465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0C009BD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输入查找条件（优惠卷名称，优惠券类型，优惠券状态），点击查找按钮，列表显示出查找结果。</w:t>
      </w:r>
    </w:p>
    <w:p w14:paraId="0E67C6C6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7BB6E3FA" wp14:editId="3254F285">
            <wp:extent cx="5914390" cy="4152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</w:rPr>
        <w:t xml:space="preserve"> </w:t>
      </w:r>
    </w:p>
    <w:p w14:paraId="3E4165D5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图2.6.2-5</w:t>
      </w:r>
    </w:p>
    <w:p w14:paraId="6DEC764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列表显示数据：优惠券名称，优惠券ID，介绍，标签，最低消费，满减金额，每人限领，商品使用访问，优惠券类型，优惠券数量，状态。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19D89BD4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382F3E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71D320C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4B9E7AC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5D0AEEB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5DED9B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71527F04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04DFB8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5ABB25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76E54D3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6D575590" w14:textId="77777777">
        <w:trPr>
          <w:trHeight w:val="397"/>
        </w:trPr>
        <w:tc>
          <w:tcPr>
            <w:tcW w:w="1696" w:type="dxa"/>
            <w:vAlign w:val="center"/>
          </w:tcPr>
          <w:p w14:paraId="41D3492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优惠券名称</w:t>
            </w:r>
          </w:p>
        </w:tc>
        <w:tc>
          <w:tcPr>
            <w:tcW w:w="1701" w:type="dxa"/>
            <w:vAlign w:val="center"/>
          </w:tcPr>
          <w:p w14:paraId="61AA70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2BB156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E31F4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1D8E0B6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合作 谁是你的菜</w:t>
            </w:r>
          </w:p>
        </w:tc>
      </w:tr>
      <w:tr w:rsidR="002B13D7" w14:paraId="798759C5" w14:textId="77777777">
        <w:trPr>
          <w:trHeight w:val="397"/>
        </w:trPr>
        <w:tc>
          <w:tcPr>
            <w:tcW w:w="1696" w:type="dxa"/>
            <w:vAlign w:val="center"/>
          </w:tcPr>
          <w:p w14:paraId="4A7A608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优惠券类型</w:t>
            </w:r>
          </w:p>
        </w:tc>
        <w:tc>
          <w:tcPr>
            <w:tcW w:w="1701" w:type="dxa"/>
            <w:vAlign w:val="center"/>
          </w:tcPr>
          <w:p w14:paraId="53D63EE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D3853F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4FB584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49771C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合作 谁是你的菜</w:t>
            </w:r>
          </w:p>
        </w:tc>
      </w:tr>
      <w:tr w:rsidR="002B13D7" w14:paraId="22747257" w14:textId="77777777">
        <w:trPr>
          <w:trHeight w:val="397"/>
        </w:trPr>
        <w:tc>
          <w:tcPr>
            <w:tcW w:w="1696" w:type="dxa"/>
            <w:vAlign w:val="center"/>
          </w:tcPr>
          <w:p w14:paraId="588BD9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优惠券状态</w:t>
            </w:r>
          </w:p>
        </w:tc>
        <w:tc>
          <w:tcPr>
            <w:tcW w:w="1701" w:type="dxa"/>
            <w:vAlign w:val="center"/>
          </w:tcPr>
          <w:p w14:paraId="082F2B1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49421B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1DE2A9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1314DD2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正常/已过期/已下架</w:t>
            </w:r>
          </w:p>
        </w:tc>
      </w:tr>
      <w:tr w:rsidR="002B13D7" w14:paraId="70BD188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85339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BC9A2E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17A40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2A1488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58349A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16211B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A4E4EE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935E15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3119B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08AD9551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0645EB64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4364203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24D3FDE7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333A88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FD4394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2BA524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797F54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BD0E8D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3C04E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38F63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EF0D2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17B5FDA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5880DBD7" w14:textId="77777777" w:rsidR="002B13D7" w:rsidRDefault="00426007">
      <w:pPr>
        <w:spacing w:line="360" w:lineRule="auto"/>
        <w:rPr>
          <w:ins w:id="65" w:author="无聊的雨人" w:date="2022-11-23T21:50:00Z"/>
          <w:rFonts w:ascii="微软雅黑" w:eastAsia="微软雅黑" w:hAnsi="微软雅黑" w:cs="微软雅黑"/>
          <w:i/>
          <w:iCs/>
          <w:color w:val="FF0000"/>
        </w:rPr>
      </w:pPr>
      <w:ins w:id="66" w:author="无聊的雨人" w:date="2022-11-23T21:5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627EA43D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2F6FAFE6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67" w:name="_Toc23913"/>
      <w:r>
        <w:rPr>
          <w:rFonts w:ascii="微软雅黑" w:eastAsia="微软雅黑" w:hAnsi="微软雅黑" w:cs="微软雅黑" w:hint="eastAsia"/>
        </w:rPr>
        <w:t>专题管理（图2.6.3-1）</w:t>
      </w:r>
      <w:bookmarkEnd w:id="67"/>
    </w:p>
    <w:p w14:paraId="6ABBC812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模块说明：可以添加专题，并关联商品，用于商品推销。</w:t>
      </w:r>
    </w:p>
    <w:p w14:paraId="40F73940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FE8A62A" wp14:editId="1B3B8EE6">
            <wp:extent cx="5914390" cy="4057015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1680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图2.6.3-1</w:t>
      </w:r>
    </w:p>
    <w:p w14:paraId="52D82CED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4A4066AD" w14:textId="77777777" w:rsidR="002B13D7" w:rsidRDefault="00426007">
      <w:pPr>
        <w:pStyle w:val="af0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点击添加按钮，会出现专题创建界面（图2.6.3-2），输入专题标题，专题子标题，专题内容，商品低价，阅读量。</w:t>
      </w:r>
    </w:p>
    <w:p w14:paraId="23AFC7E0" w14:textId="77777777" w:rsidR="002B13D7" w:rsidRDefault="00426007">
      <w:pPr>
        <w:pStyle w:val="af0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创建商品按钮，显示添加商品界面，输入查询条件，点击查找按钮，商品列表显示商品（商品列表显示字段：商品ID，图片，商品名称），选择商品，点击确定按钮，商品已添加至专题。商品列表（商品列表显示字段：商品ID，图片，商品名称，商品介绍）。</w:t>
      </w:r>
    </w:p>
    <w:tbl>
      <w:tblPr>
        <w:tblStyle w:val="11"/>
        <w:tblW w:w="9493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2131"/>
      </w:tblGrid>
      <w:tr w:rsidR="002B13D7" w14:paraId="0203E64B" w14:textId="77777777">
        <w:trPr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993ABB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212FBF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6096" w:type="dxa"/>
            <w:gridSpan w:val="3"/>
            <w:shd w:val="clear" w:color="auto" w:fill="EDEDED" w:themeFill="accent3" w:themeFillTint="33"/>
            <w:vAlign w:val="center"/>
          </w:tcPr>
          <w:p w14:paraId="3FDC50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445F3118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6AA66AF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0D61730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6E8684F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39A8FFF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shd w:val="clear" w:color="auto" w:fill="EDEDED" w:themeFill="accent3" w:themeFillTint="33"/>
            <w:vAlign w:val="center"/>
          </w:tcPr>
          <w:p w14:paraId="237115D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36D715F2" w14:textId="77777777">
        <w:trPr>
          <w:trHeight w:val="397"/>
        </w:trPr>
        <w:tc>
          <w:tcPr>
            <w:tcW w:w="1696" w:type="dxa"/>
            <w:vAlign w:val="center"/>
          </w:tcPr>
          <w:p w14:paraId="12EB3F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商品编号</w:t>
            </w:r>
          </w:p>
        </w:tc>
        <w:tc>
          <w:tcPr>
            <w:tcW w:w="1701" w:type="dxa"/>
            <w:vAlign w:val="center"/>
          </w:tcPr>
          <w:p w14:paraId="65F7E2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1B3DAE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BE2D1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vAlign w:val="center"/>
          </w:tcPr>
          <w:p w14:paraId="67976A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1110016</w:t>
            </w:r>
          </w:p>
        </w:tc>
      </w:tr>
      <w:tr w:rsidR="002B13D7" w14:paraId="7887EC3D" w14:textId="77777777">
        <w:trPr>
          <w:trHeight w:val="397"/>
        </w:trPr>
        <w:tc>
          <w:tcPr>
            <w:tcW w:w="1696" w:type="dxa"/>
            <w:vAlign w:val="center"/>
          </w:tcPr>
          <w:p w14:paraId="7471C1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商品名称</w:t>
            </w:r>
          </w:p>
        </w:tc>
        <w:tc>
          <w:tcPr>
            <w:tcW w:w="1701" w:type="dxa"/>
            <w:vAlign w:val="center"/>
          </w:tcPr>
          <w:p w14:paraId="4B117F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950DFB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EA264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vAlign w:val="center"/>
          </w:tcPr>
          <w:p w14:paraId="26ED4B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天然硅胶宠物除毛按摩刷</w:t>
            </w:r>
          </w:p>
        </w:tc>
      </w:tr>
      <w:tr w:rsidR="002B13D7" w14:paraId="7F3B5DB7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17ED22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494FFA1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1C3AA78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2"/>
            <w:shd w:val="clear" w:color="auto" w:fill="E7E6E6" w:themeFill="background2"/>
            <w:vAlign w:val="center"/>
          </w:tcPr>
          <w:p w14:paraId="113A28C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B8F8DC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387264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2D326F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98A90A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创建商品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63DCE0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点击后打开添加商品界面</w:t>
            </w:r>
          </w:p>
        </w:tc>
      </w:tr>
      <w:tr w:rsidR="002B13D7" w14:paraId="1546CF2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D3E2CA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54419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0902F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6684F2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  <w:tr w:rsidR="002B13D7" w14:paraId="66CA71B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88559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EC9E01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1A60E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0A973B4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点击后保存商品到专题列表</w:t>
            </w:r>
          </w:p>
        </w:tc>
      </w:tr>
      <w:tr w:rsidR="002B13D7" w14:paraId="7BE592B5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F78EED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D6F8FE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BEFD2F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5A7CAC2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点击后关闭添加商品界面</w:t>
            </w:r>
          </w:p>
        </w:tc>
      </w:tr>
    </w:tbl>
    <w:p w14:paraId="313A2696" w14:textId="77777777" w:rsidR="002B13D7" w:rsidRDefault="002B13D7">
      <w:pPr>
        <w:pStyle w:val="af0"/>
        <w:spacing w:line="360" w:lineRule="auto"/>
        <w:ind w:left="780" w:firstLineChars="0" w:firstLine="0"/>
        <w:rPr>
          <w:rFonts w:ascii="微软雅黑" w:eastAsia="微软雅黑" w:hAnsi="微软雅黑" w:cs="微软雅黑"/>
        </w:rPr>
      </w:pPr>
    </w:p>
    <w:p w14:paraId="1EE713A6" w14:textId="77777777" w:rsidR="002B13D7" w:rsidRDefault="00426007">
      <w:pPr>
        <w:pStyle w:val="af0"/>
        <w:numPr>
          <w:ilvl w:val="0"/>
          <w:numId w:val="7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点击专题界面的确定按钮后，提示创建成功。</w:t>
      </w:r>
    </w:p>
    <w:tbl>
      <w:tblPr>
        <w:tblStyle w:val="11"/>
        <w:tblW w:w="9493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2131"/>
      </w:tblGrid>
      <w:tr w:rsidR="002B13D7" w14:paraId="33D2A4C5" w14:textId="77777777">
        <w:trPr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1E981E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1629300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6096" w:type="dxa"/>
            <w:gridSpan w:val="3"/>
            <w:shd w:val="clear" w:color="auto" w:fill="EDEDED" w:themeFill="accent3" w:themeFillTint="33"/>
            <w:vAlign w:val="center"/>
          </w:tcPr>
          <w:p w14:paraId="4524E7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12EE9A6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3307F00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5290544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05FDD4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75CC23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shd w:val="clear" w:color="auto" w:fill="EDEDED" w:themeFill="accent3" w:themeFillTint="33"/>
            <w:vAlign w:val="center"/>
          </w:tcPr>
          <w:p w14:paraId="337B03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9022E6A" w14:textId="77777777">
        <w:trPr>
          <w:trHeight w:val="397"/>
        </w:trPr>
        <w:tc>
          <w:tcPr>
            <w:tcW w:w="1696" w:type="dxa"/>
            <w:vAlign w:val="center"/>
          </w:tcPr>
          <w:p w14:paraId="4FC646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专题标题</w:t>
            </w:r>
          </w:p>
        </w:tc>
        <w:tc>
          <w:tcPr>
            <w:tcW w:w="1701" w:type="dxa"/>
            <w:vAlign w:val="center"/>
          </w:tcPr>
          <w:p w14:paraId="047FAB2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0D6D45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3C9CAB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6177B9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设计师们推荐的应季好物</w:t>
            </w:r>
          </w:p>
        </w:tc>
      </w:tr>
      <w:tr w:rsidR="002B13D7" w14:paraId="655AB64A" w14:textId="77777777">
        <w:trPr>
          <w:trHeight w:val="397"/>
        </w:trPr>
        <w:tc>
          <w:tcPr>
            <w:tcW w:w="1696" w:type="dxa"/>
            <w:vAlign w:val="center"/>
          </w:tcPr>
          <w:p w14:paraId="73BB6F6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专题子标题</w:t>
            </w:r>
          </w:p>
        </w:tc>
        <w:tc>
          <w:tcPr>
            <w:tcW w:w="1701" w:type="dxa"/>
            <w:vAlign w:val="center"/>
          </w:tcPr>
          <w:p w14:paraId="78AE77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819E81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74E9A76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42C6F2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原创设计春款系列上新</w:t>
            </w:r>
          </w:p>
        </w:tc>
      </w:tr>
      <w:tr w:rsidR="002B13D7" w14:paraId="706F544A" w14:textId="77777777">
        <w:trPr>
          <w:trHeight w:val="397"/>
        </w:trPr>
        <w:tc>
          <w:tcPr>
            <w:tcW w:w="1696" w:type="dxa"/>
            <w:vAlign w:val="center"/>
          </w:tcPr>
          <w:p w14:paraId="6410243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专题图片</w:t>
            </w:r>
          </w:p>
        </w:tc>
        <w:tc>
          <w:tcPr>
            <w:tcW w:w="1701" w:type="dxa"/>
            <w:vAlign w:val="center"/>
          </w:tcPr>
          <w:p w14:paraId="5A4A9B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7B4667B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706F76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jpg,jpeg,png,gif</w:t>
            </w:r>
          </w:p>
        </w:tc>
        <w:tc>
          <w:tcPr>
            <w:tcW w:w="2079" w:type="dxa"/>
            <w:vAlign w:val="center"/>
          </w:tcPr>
          <w:p w14:paraId="414E35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09FDDDA5" w14:textId="77777777">
        <w:trPr>
          <w:trHeight w:val="397"/>
        </w:trPr>
        <w:tc>
          <w:tcPr>
            <w:tcW w:w="1696" w:type="dxa"/>
            <w:vAlign w:val="center"/>
          </w:tcPr>
          <w:p w14:paraId="7A019E8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专题内容</w:t>
            </w:r>
          </w:p>
        </w:tc>
        <w:tc>
          <w:tcPr>
            <w:tcW w:w="1701" w:type="dxa"/>
            <w:vAlign w:val="center"/>
          </w:tcPr>
          <w:p w14:paraId="2B2BA6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4AA76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A80261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014332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内容无限制</w:t>
            </w:r>
          </w:p>
        </w:tc>
      </w:tr>
      <w:tr w:rsidR="002B13D7" w14:paraId="75CA0CD8" w14:textId="77777777">
        <w:trPr>
          <w:trHeight w:val="397"/>
        </w:trPr>
        <w:tc>
          <w:tcPr>
            <w:tcW w:w="1696" w:type="dxa"/>
            <w:vAlign w:val="center"/>
          </w:tcPr>
          <w:p w14:paraId="6B2CAEC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商品低价</w:t>
            </w:r>
          </w:p>
        </w:tc>
        <w:tc>
          <w:tcPr>
            <w:tcW w:w="1701" w:type="dxa"/>
            <w:vAlign w:val="center"/>
          </w:tcPr>
          <w:p w14:paraId="2C39D1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411CD13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09935D2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7569C5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88</w:t>
            </w:r>
          </w:p>
        </w:tc>
      </w:tr>
      <w:tr w:rsidR="002B13D7" w14:paraId="550B2781" w14:textId="77777777">
        <w:trPr>
          <w:trHeight w:val="397"/>
        </w:trPr>
        <w:tc>
          <w:tcPr>
            <w:tcW w:w="1696" w:type="dxa"/>
            <w:vAlign w:val="center"/>
          </w:tcPr>
          <w:p w14:paraId="635BC2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阅读量</w:t>
            </w:r>
          </w:p>
        </w:tc>
        <w:tc>
          <w:tcPr>
            <w:tcW w:w="1701" w:type="dxa"/>
            <w:vAlign w:val="center"/>
          </w:tcPr>
          <w:p w14:paraId="524B9C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39B6A5F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F0A80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vAlign w:val="center"/>
          </w:tcPr>
          <w:p w14:paraId="40FA15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50</w:t>
            </w:r>
          </w:p>
        </w:tc>
      </w:tr>
      <w:tr w:rsidR="002B13D7" w14:paraId="1731797C" w14:textId="77777777">
        <w:trPr>
          <w:trHeight w:val="397"/>
        </w:trPr>
        <w:tc>
          <w:tcPr>
            <w:tcW w:w="1696" w:type="dxa"/>
            <w:vAlign w:val="center"/>
          </w:tcPr>
          <w:p w14:paraId="27F756A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专题商品</w:t>
            </w:r>
          </w:p>
        </w:tc>
        <w:tc>
          <w:tcPr>
            <w:tcW w:w="1701" w:type="dxa"/>
            <w:vAlign w:val="center"/>
          </w:tcPr>
          <w:p w14:paraId="56C345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数组</w:t>
            </w:r>
          </w:p>
        </w:tc>
        <w:tc>
          <w:tcPr>
            <w:tcW w:w="1276" w:type="dxa"/>
            <w:vAlign w:val="center"/>
          </w:tcPr>
          <w:p w14:paraId="1C48E9B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439C3C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选择商品项</w:t>
            </w:r>
          </w:p>
        </w:tc>
        <w:tc>
          <w:tcPr>
            <w:tcW w:w="2079" w:type="dxa"/>
            <w:vAlign w:val="center"/>
          </w:tcPr>
          <w:p w14:paraId="271978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  <w:color w:val="606266"/>
                <w:szCs w:val="21"/>
              </w:rPr>
              <w:t>天然硅胶宠物除毛按</w:t>
            </w:r>
            <w:r>
              <w:rPr>
                <w:rFonts w:ascii="微软雅黑" w:eastAsia="微软雅黑" w:hAnsi="微软雅黑" w:cs="微软雅黑" w:hint="eastAsia"/>
                <w:color w:val="606266"/>
                <w:szCs w:val="21"/>
              </w:rPr>
              <w:lastRenderedPageBreak/>
              <w:t>摩刷</w:t>
            </w:r>
          </w:p>
        </w:tc>
      </w:tr>
      <w:tr w:rsidR="002B13D7" w14:paraId="32E3B06A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00E447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E6663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8FD40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2"/>
            <w:shd w:val="clear" w:color="auto" w:fill="E7E6E6" w:themeFill="background2"/>
            <w:vAlign w:val="center"/>
          </w:tcPr>
          <w:p w14:paraId="06B0421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FB53752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3F3A05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45BB8B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DC9654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523E00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3CA1881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6180E5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3EC143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2D0B40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5B96A0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点击后保存创建的专题</w:t>
            </w:r>
          </w:p>
        </w:tc>
      </w:tr>
      <w:tr w:rsidR="002B13D7" w14:paraId="476F8E20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BEDD5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E1EF4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494CB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2"/>
            <w:shd w:val="clear" w:color="auto" w:fill="auto"/>
            <w:vAlign w:val="center"/>
          </w:tcPr>
          <w:p w14:paraId="6B48158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1DAC3B9E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6E5C7EC" wp14:editId="483395AE">
            <wp:extent cx="5914390" cy="405701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D5A4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图2.6.3-2</w:t>
      </w:r>
    </w:p>
    <w:p w14:paraId="574BEC16" w14:textId="77777777" w:rsidR="002B13D7" w:rsidRDefault="002B13D7">
      <w:pPr>
        <w:tabs>
          <w:tab w:val="left" w:pos="2205"/>
        </w:tabs>
        <w:rPr>
          <w:rFonts w:ascii="微软雅黑" w:eastAsia="微软雅黑" w:hAnsi="微软雅黑" w:cs="微软雅黑"/>
        </w:rPr>
      </w:pPr>
    </w:p>
    <w:p w14:paraId="16ACFD68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05824A76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57AF5EE3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26F55E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43E576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6AAF86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7807A0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658B24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DD802A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2EAB8D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1C26A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7A7D5CA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03BB795A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4A2B3056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75EA2762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点击编辑按钮，会出现编辑界面（图2.6.3-3），编辑专题标题，专题子标题，专题内容，商品底价，阅读量，点击创建商品按钮，编辑要推荐的商品，点击确定按钮后，提示更新成功。</w:t>
      </w:r>
    </w:p>
    <w:p w14:paraId="32F5DA21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7E021218" wp14:editId="307D136A">
            <wp:extent cx="5914390" cy="4057015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03D3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图2.6.3-3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79B48AC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0A575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693739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1C5E0F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1F5422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734EB98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E3D355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D32ED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5DF13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9E9397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2E31A4A7" w14:textId="77777777" w:rsidR="002B13D7" w:rsidRDefault="002B13D7">
      <w:pPr>
        <w:ind w:firstLineChars="200" w:firstLine="420"/>
        <w:jc w:val="left"/>
        <w:rPr>
          <w:rFonts w:ascii="微软雅黑" w:eastAsia="微软雅黑" w:hAnsi="微软雅黑" w:cs="微软雅黑"/>
        </w:rPr>
      </w:pPr>
    </w:p>
    <w:p w14:paraId="41865E54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查找</w:t>
      </w:r>
    </w:p>
    <w:p w14:paraId="5ADD972D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输入查找条件（专题标题，专题子标题，排序条件（序号排序，时间排序，价格排序）），点击查找按钮，列表显示出查找结果。</w:t>
      </w:r>
    </w:p>
    <w:p w14:paraId="01FD9150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495E842D" wp14:editId="4A0194CE">
            <wp:extent cx="5914390" cy="45085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561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图2.6.3-4</w:t>
      </w:r>
    </w:p>
    <w:p w14:paraId="0F40B59D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列表显示数据：专题标题，专题子标题，图片，专题详情，底价，阅读数量。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1E343447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4084040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239C53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3F3CE5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0DEE63BB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53C641B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77D3CC9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135D99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08DC3D7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042EAEA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6C98EA67" w14:textId="77777777">
        <w:trPr>
          <w:trHeight w:val="397"/>
        </w:trPr>
        <w:tc>
          <w:tcPr>
            <w:tcW w:w="1696" w:type="dxa"/>
            <w:vAlign w:val="center"/>
          </w:tcPr>
          <w:p w14:paraId="0D74BF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专题标题</w:t>
            </w:r>
          </w:p>
        </w:tc>
        <w:tc>
          <w:tcPr>
            <w:tcW w:w="1701" w:type="dxa"/>
            <w:vAlign w:val="center"/>
          </w:tcPr>
          <w:p w14:paraId="52E243D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D50B85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CBCAE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D7BAC9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一条丝巾就能提升时髦度</w:t>
            </w:r>
          </w:p>
        </w:tc>
      </w:tr>
      <w:tr w:rsidR="002B13D7" w14:paraId="223128D2" w14:textId="77777777">
        <w:trPr>
          <w:trHeight w:val="397"/>
        </w:trPr>
        <w:tc>
          <w:tcPr>
            <w:tcW w:w="1696" w:type="dxa"/>
            <w:vAlign w:val="center"/>
          </w:tcPr>
          <w:p w14:paraId="4165718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专题子标题</w:t>
            </w:r>
          </w:p>
        </w:tc>
        <w:tc>
          <w:tcPr>
            <w:tcW w:w="1701" w:type="dxa"/>
            <w:vAlign w:val="center"/>
          </w:tcPr>
          <w:p w14:paraId="6BC1D2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5BD7B9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13A2F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403A93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不知道大家对去年G20时，严选与国礼制造商一起推出的《凤凰于飞》等几款丝巾是否还...</w:t>
            </w:r>
          </w:p>
        </w:tc>
      </w:tr>
      <w:tr w:rsidR="002B13D7" w14:paraId="204CE87F" w14:textId="77777777">
        <w:trPr>
          <w:trHeight w:val="397"/>
        </w:trPr>
        <w:tc>
          <w:tcPr>
            <w:tcW w:w="1696" w:type="dxa"/>
            <w:vAlign w:val="center"/>
          </w:tcPr>
          <w:p w14:paraId="52F7B6D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排序</w:t>
            </w:r>
          </w:p>
        </w:tc>
        <w:tc>
          <w:tcPr>
            <w:tcW w:w="1701" w:type="dxa"/>
            <w:vAlign w:val="center"/>
          </w:tcPr>
          <w:p w14:paraId="042E129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68B5B4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B39B6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0246B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序号排序/时间排序/价格排序</w:t>
            </w:r>
          </w:p>
        </w:tc>
      </w:tr>
      <w:tr w:rsidR="002B13D7" w14:paraId="1E8D13A3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18006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78A6A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4425D7C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7AD37DC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F3D1AB9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5370DB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C14D8A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6C75B1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8FEBA4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0636F863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05E3A4E4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导出</w:t>
      </w:r>
    </w:p>
    <w:p w14:paraId="093977C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1835F72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CB4C2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D9914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4A6461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69DB2C0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0CCB1DE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957FD8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FA69D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60584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7CBA43E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17D05250" w14:textId="77777777" w:rsidR="002B13D7" w:rsidRDefault="00426007">
      <w:pPr>
        <w:spacing w:line="360" w:lineRule="auto"/>
        <w:rPr>
          <w:ins w:id="68" w:author="无聊的雨人" w:date="2022-11-23T21:50:00Z"/>
          <w:rFonts w:ascii="微软雅黑" w:eastAsia="微软雅黑" w:hAnsi="微软雅黑" w:cs="微软雅黑"/>
          <w:i/>
          <w:iCs/>
          <w:color w:val="FF0000"/>
        </w:rPr>
      </w:pPr>
      <w:ins w:id="69" w:author="无聊的雨人" w:date="2022-11-23T21:5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2DF29789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4EAC3FC1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70" w:name="_Toc26348"/>
      <w:r>
        <w:rPr>
          <w:rFonts w:ascii="微软雅黑" w:eastAsia="微软雅黑" w:hAnsi="微软雅黑" w:cs="微软雅黑" w:hint="eastAsia"/>
        </w:rPr>
        <w:t>团购规则（图2.6.4-1）</w:t>
      </w:r>
      <w:bookmarkEnd w:id="70"/>
    </w:p>
    <w:p w14:paraId="4116B8E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模块说明：管理团购规则</w:t>
      </w:r>
    </w:p>
    <w:p w14:paraId="1FC0AEC5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9B6703D" wp14:editId="26FC9FFD">
            <wp:extent cx="5914390" cy="4057015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732A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图2.6.4-1</w:t>
      </w:r>
    </w:p>
    <w:p w14:paraId="3F37E38E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添加</w:t>
      </w:r>
    </w:p>
    <w:p w14:paraId="5E219B7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点击添加按钮，会出现创建界面（图2.6.4-2），输入商品ID（必填），团购规则（必填），团购人数要求（必填），选择过期时间（必填），点击确定按钮后，会提示创建成功。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09F818D2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4A5739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F57A8F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30FA36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7D51F1AF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0DDCD51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6BE7413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21BE03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18D66C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78AC194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37A8A7D0" w14:textId="77777777">
        <w:trPr>
          <w:trHeight w:val="397"/>
        </w:trPr>
        <w:tc>
          <w:tcPr>
            <w:tcW w:w="1696" w:type="dxa"/>
            <w:vAlign w:val="center"/>
          </w:tcPr>
          <w:p w14:paraId="4BB1B8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商品ID</w:t>
            </w:r>
          </w:p>
        </w:tc>
        <w:tc>
          <w:tcPr>
            <w:tcW w:w="1701" w:type="dxa"/>
            <w:vAlign w:val="center"/>
          </w:tcPr>
          <w:p w14:paraId="7BFBAA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00D6FEF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300D89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6282314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1110016</w:t>
            </w:r>
          </w:p>
        </w:tc>
      </w:tr>
      <w:tr w:rsidR="002B13D7" w14:paraId="4705E26E" w14:textId="77777777">
        <w:trPr>
          <w:trHeight w:val="397"/>
        </w:trPr>
        <w:tc>
          <w:tcPr>
            <w:tcW w:w="1696" w:type="dxa"/>
            <w:vAlign w:val="center"/>
          </w:tcPr>
          <w:p w14:paraId="5C3AB38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团购规则</w:t>
            </w:r>
          </w:p>
        </w:tc>
        <w:tc>
          <w:tcPr>
            <w:tcW w:w="1701" w:type="dxa"/>
            <w:vAlign w:val="center"/>
          </w:tcPr>
          <w:p w14:paraId="5306EB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4B8B782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08D4E2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07FB194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39</w:t>
            </w:r>
          </w:p>
        </w:tc>
      </w:tr>
      <w:tr w:rsidR="002B13D7" w14:paraId="71FF5E8F" w14:textId="77777777">
        <w:trPr>
          <w:trHeight w:val="397"/>
        </w:trPr>
        <w:tc>
          <w:tcPr>
            <w:tcW w:w="1696" w:type="dxa"/>
            <w:vAlign w:val="center"/>
          </w:tcPr>
          <w:p w14:paraId="47CC78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团购人数要求</w:t>
            </w:r>
          </w:p>
        </w:tc>
        <w:tc>
          <w:tcPr>
            <w:tcW w:w="1701" w:type="dxa"/>
            <w:vAlign w:val="center"/>
          </w:tcPr>
          <w:p w14:paraId="0A42CDA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数值型</w:t>
            </w:r>
          </w:p>
        </w:tc>
        <w:tc>
          <w:tcPr>
            <w:tcW w:w="1276" w:type="dxa"/>
            <w:vAlign w:val="center"/>
          </w:tcPr>
          <w:p w14:paraId="3FD750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2402AF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32BC04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</w:t>
            </w:r>
          </w:p>
        </w:tc>
      </w:tr>
      <w:tr w:rsidR="002B13D7" w14:paraId="41A9A8A0" w14:textId="77777777">
        <w:trPr>
          <w:trHeight w:val="397"/>
        </w:trPr>
        <w:tc>
          <w:tcPr>
            <w:tcW w:w="1696" w:type="dxa"/>
            <w:vAlign w:val="center"/>
          </w:tcPr>
          <w:p w14:paraId="6CDB95C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过期时间</w:t>
            </w:r>
          </w:p>
        </w:tc>
        <w:tc>
          <w:tcPr>
            <w:tcW w:w="1701" w:type="dxa"/>
            <w:vAlign w:val="center"/>
          </w:tcPr>
          <w:p w14:paraId="3F0EAB1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0C5A40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2932C69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选择时间</w:t>
            </w:r>
          </w:p>
        </w:tc>
        <w:tc>
          <w:tcPr>
            <w:tcW w:w="2079" w:type="dxa"/>
            <w:gridSpan w:val="2"/>
            <w:vAlign w:val="center"/>
          </w:tcPr>
          <w:p w14:paraId="1BF92F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2020-12-31 00:00:00</w:t>
            </w:r>
          </w:p>
        </w:tc>
      </w:tr>
      <w:tr w:rsidR="002B13D7" w14:paraId="631E6C3D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4B6CD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3FF3CF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41D3059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5789F8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7CBDA1F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12B547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65396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FAF1A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B8FF52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点击后打开创建团购规则界面</w:t>
            </w:r>
          </w:p>
        </w:tc>
      </w:tr>
      <w:tr w:rsidR="002B13D7" w14:paraId="7E0AEAB2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1FAE8F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1C8A8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A02412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38986F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点击后保存团购规则信息</w:t>
            </w:r>
          </w:p>
        </w:tc>
      </w:tr>
      <w:tr w:rsidR="002B13D7" w14:paraId="497652F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3DAA76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653D95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9C541F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F812BB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点击后关闭创建团购规则界面</w:t>
            </w:r>
          </w:p>
        </w:tc>
      </w:tr>
    </w:tbl>
    <w:p w14:paraId="5B5A692F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44927FDB" wp14:editId="433FD152">
            <wp:extent cx="5914390" cy="405701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0F89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图2.6.4-2</w:t>
      </w:r>
    </w:p>
    <w:p w14:paraId="369ABDFB" w14:textId="77777777" w:rsidR="002B13D7" w:rsidRDefault="002B13D7">
      <w:pPr>
        <w:rPr>
          <w:rFonts w:ascii="微软雅黑" w:eastAsia="微软雅黑" w:hAnsi="微软雅黑" w:cs="微软雅黑"/>
        </w:rPr>
      </w:pPr>
    </w:p>
    <w:p w14:paraId="69771D66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19AFBC6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59C1C36D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5DAA5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008949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43A6B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6041DCD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8F3A81E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973039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C5D8D4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C0192F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36FF41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56853C3F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50652350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5308998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点击编辑按钮，会出现编辑界面（图2.6.4-3），编辑商品ID（必填），团购规则（必填），团购人数要求（必填），选择过期时间（必填），点击确定按钮后，会提示更新成功。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746C5A4D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BF6348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F4A9F4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CCE088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372A7F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070B50A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BD135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3FE87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6A7F4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465621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5EDE32AC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024E0BB0" wp14:editId="07230AB3">
            <wp:extent cx="5914390" cy="4057015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DBDC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图2.6.4-3</w:t>
      </w:r>
    </w:p>
    <w:p w14:paraId="0BE14591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5C36797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输入查找条件（商品编号），点击查找按钮，列表显示出查找结果。</w:t>
      </w:r>
    </w:p>
    <w:p w14:paraId="30DE56AB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665E2B80" wp14:editId="45B7C05B">
            <wp:extent cx="5419725" cy="5524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BDC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图2.6.4-4</w:t>
      </w:r>
    </w:p>
    <w:p w14:paraId="5D115FF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列表显示数据：团购规则ID，商品ID，名称，图片，团购优惠，团购要求，状态，结束时间。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45840E31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7E9ADE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1656733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0D8F17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30FC5664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6213F1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747E7EF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33DAB91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8FC0A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2835BF6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38682901" w14:textId="77777777">
        <w:trPr>
          <w:trHeight w:val="397"/>
        </w:trPr>
        <w:tc>
          <w:tcPr>
            <w:tcW w:w="1696" w:type="dxa"/>
            <w:vAlign w:val="center"/>
          </w:tcPr>
          <w:p w14:paraId="5B8B05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商品编号</w:t>
            </w:r>
          </w:p>
        </w:tc>
        <w:tc>
          <w:tcPr>
            <w:tcW w:w="1701" w:type="dxa"/>
            <w:vAlign w:val="center"/>
          </w:tcPr>
          <w:p w14:paraId="7F6C7FF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077208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52761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02E2231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1064021</w:t>
            </w:r>
          </w:p>
        </w:tc>
      </w:tr>
      <w:tr w:rsidR="002B13D7" w14:paraId="7C33C122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EF9DF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2FD8E8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45185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767832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B7ADFC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8853C7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A6CCE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B385D2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5C5B73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73E7B439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1AF9F43B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021B494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1D647A37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BD744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C7700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C548C8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129FF41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B0F74F5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2B1519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794F8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917121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51D2B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7B06B9A3" w14:textId="77777777" w:rsidR="002B13D7" w:rsidRDefault="00426007">
      <w:pPr>
        <w:spacing w:line="360" w:lineRule="auto"/>
        <w:rPr>
          <w:ins w:id="71" w:author="无聊的雨人" w:date="2022-11-23T21:50:00Z"/>
          <w:rFonts w:ascii="微软雅黑" w:eastAsia="微软雅黑" w:hAnsi="微软雅黑" w:cs="微软雅黑"/>
          <w:i/>
          <w:iCs/>
          <w:color w:val="FF0000"/>
        </w:rPr>
      </w:pPr>
      <w:ins w:id="72" w:author="无聊的雨人" w:date="2022-11-23T21:5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4C0C8BDD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185E7B9F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73" w:name="_Toc17184"/>
      <w:r>
        <w:rPr>
          <w:rFonts w:ascii="微软雅黑" w:eastAsia="微软雅黑" w:hAnsi="微软雅黑" w:cs="微软雅黑" w:hint="eastAsia"/>
        </w:rPr>
        <w:t>团购活动（图2.6.5-1）</w:t>
      </w:r>
      <w:bookmarkEnd w:id="73"/>
    </w:p>
    <w:p w14:paraId="7BB9508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模块说明：可以查看团购活动.。</w:t>
      </w:r>
    </w:p>
    <w:p w14:paraId="0F538671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355B3F12" wp14:editId="088F717B">
            <wp:extent cx="5914390" cy="4057015"/>
            <wp:effectExtent l="0" t="0" r="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5B78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图2.6.5-1</w:t>
      </w:r>
    </w:p>
    <w:p w14:paraId="0916C9D6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4A49D5E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输入查找条件（团购规则ID），点击查找按钮，列表显示出查找结果。</w:t>
      </w:r>
    </w:p>
    <w:p w14:paraId="0DA003D8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02012A4B" wp14:editId="01C031FA">
            <wp:extent cx="4381500" cy="58102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31C9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图2.6.5-2</w:t>
      </w:r>
    </w:p>
    <w:p w14:paraId="3E42CE5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列表显示数据：订单ID，用户ID，参与人数，团购折扣，团购要求，分享图片，开始时间，结束时间。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08F26C02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3F22BF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1C8E104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11125FD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4266F9A8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57263A1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708FEC2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5C64A0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B7843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6FAFB2B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576566B0" w14:textId="77777777">
        <w:trPr>
          <w:trHeight w:val="397"/>
        </w:trPr>
        <w:tc>
          <w:tcPr>
            <w:tcW w:w="1696" w:type="dxa"/>
            <w:vAlign w:val="center"/>
          </w:tcPr>
          <w:p w14:paraId="038475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团购规则ID</w:t>
            </w:r>
          </w:p>
        </w:tc>
        <w:tc>
          <w:tcPr>
            <w:tcW w:w="1701" w:type="dxa"/>
            <w:vAlign w:val="center"/>
          </w:tcPr>
          <w:p w14:paraId="0B93F71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67A0B9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31B4D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96A20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</w:t>
            </w:r>
          </w:p>
        </w:tc>
      </w:tr>
      <w:tr w:rsidR="002B13D7" w14:paraId="0B502DC4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821436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F24B67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1E78D57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1CA1EE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2FD355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DF863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D1431B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AC44C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7ABC04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26F455F9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0693059B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514ABE1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2DAFD6EE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B6C17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CDC04A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FAC2BB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6B155D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38F0C9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DD538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7E7A6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CE9AE8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BD9F4B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61E2E873" w14:textId="77777777" w:rsidR="002B13D7" w:rsidRDefault="00426007">
      <w:pPr>
        <w:spacing w:line="360" w:lineRule="auto"/>
        <w:rPr>
          <w:ins w:id="74" w:author="无聊的雨人" w:date="2022-11-23T21:50:00Z"/>
          <w:rFonts w:ascii="微软雅黑" w:eastAsia="微软雅黑" w:hAnsi="微软雅黑" w:cs="微软雅黑"/>
          <w:i/>
          <w:iCs/>
          <w:color w:val="FF0000"/>
        </w:rPr>
      </w:pPr>
      <w:ins w:id="75" w:author="无聊的雨人" w:date="2022-11-23T21:5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58FC7DAF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696E90B7" w14:textId="77777777" w:rsidR="002B13D7" w:rsidRDefault="00426007">
      <w:pPr>
        <w:pStyle w:val="2"/>
        <w:numPr>
          <w:ilvl w:val="1"/>
          <w:numId w:val="3"/>
        </w:numPr>
        <w:ind w:firstLineChars="200" w:firstLine="560"/>
        <w:rPr>
          <w:rFonts w:ascii="微软雅黑" w:eastAsia="微软雅黑" w:hAnsi="微软雅黑" w:cs="微软雅黑"/>
        </w:rPr>
      </w:pPr>
      <w:bookmarkStart w:id="76" w:name="_Toc5430"/>
      <w:bookmarkStart w:id="77" w:name="_Toc31437"/>
      <w:r>
        <w:rPr>
          <w:rFonts w:ascii="微软雅黑" w:eastAsia="微软雅黑" w:hAnsi="微软雅黑" w:cs="微软雅黑" w:hint="eastAsia"/>
        </w:rPr>
        <w:t>系统管理</w:t>
      </w:r>
      <w:bookmarkEnd w:id="76"/>
    </w:p>
    <w:p w14:paraId="51B2BD22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78" w:name="_Toc14353"/>
      <w:r>
        <w:rPr>
          <w:rFonts w:ascii="微软雅黑" w:eastAsia="微软雅黑" w:hAnsi="微软雅黑" w:cs="微软雅黑" w:hint="eastAsia"/>
        </w:rPr>
        <w:t>管理员（图2.7.1-1）</w:t>
      </w:r>
      <w:bookmarkEnd w:id="78"/>
    </w:p>
    <w:p w14:paraId="510E967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模块说明：可以管理系统管理员</w:t>
      </w:r>
    </w:p>
    <w:p w14:paraId="37AF609F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4549F62D" wp14:editId="4175E938">
            <wp:extent cx="5914390" cy="4057015"/>
            <wp:effectExtent l="0" t="0" r="1016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843C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图2.7.1-1</w:t>
      </w:r>
    </w:p>
    <w:p w14:paraId="3A4FCEC9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22BCB87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点击添加按钮，会出现创建管理员界面（图2.7.1-2），输入管理员名称（必填），管理员密码（必填），选择管理员头像，选择管理员角色，点击确定按钮后，提示创建成功。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1F5828FB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3CFD26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56B1B64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7AAB79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05F4C00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428E1A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7F658D8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75F4117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2F4E174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61E103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AB6CF92" w14:textId="77777777">
        <w:trPr>
          <w:trHeight w:val="397"/>
        </w:trPr>
        <w:tc>
          <w:tcPr>
            <w:tcW w:w="1696" w:type="dxa"/>
            <w:vAlign w:val="center"/>
          </w:tcPr>
          <w:p w14:paraId="32F34D6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管理员名称</w:t>
            </w:r>
          </w:p>
        </w:tc>
        <w:tc>
          <w:tcPr>
            <w:tcW w:w="1701" w:type="dxa"/>
            <w:vAlign w:val="center"/>
          </w:tcPr>
          <w:p w14:paraId="3AEC50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6DD70B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83A534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009AB8F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mall123</w:t>
            </w:r>
          </w:p>
        </w:tc>
      </w:tr>
      <w:tr w:rsidR="002B13D7" w14:paraId="634CA78F" w14:textId="77777777">
        <w:trPr>
          <w:trHeight w:val="397"/>
        </w:trPr>
        <w:tc>
          <w:tcPr>
            <w:tcW w:w="1696" w:type="dxa"/>
            <w:vAlign w:val="center"/>
          </w:tcPr>
          <w:p w14:paraId="6245E6D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管理员密码</w:t>
            </w:r>
          </w:p>
        </w:tc>
        <w:tc>
          <w:tcPr>
            <w:tcW w:w="1701" w:type="dxa"/>
            <w:vAlign w:val="center"/>
          </w:tcPr>
          <w:p w14:paraId="2EB57A0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3175A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31E57F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4C4DE4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mall123</w:t>
            </w:r>
          </w:p>
        </w:tc>
      </w:tr>
      <w:tr w:rsidR="002B13D7" w14:paraId="00091D69" w14:textId="77777777">
        <w:trPr>
          <w:trHeight w:val="397"/>
        </w:trPr>
        <w:tc>
          <w:tcPr>
            <w:tcW w:w="1696" w:type="dxa"/>
            <w:vAlign w:val="center"/>
          </w:tcPr>
          <w:p w14:paraId="0EC4F9A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管理员头像</w:t>
            </w:r>
          </w:p>
        </w:tc>
        <w:tc>
          <w:tcPr>
            <w:tcW w:w="1701" w:type="dxa"/>
            <w:vAlign w:val="center"/>
          </w:tcPr>
          <w:p w14:paraId="35AB752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0DBA5D6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19E9C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jpg,jpeg,png,gif</w:t>
            </w:r>
          </w:p>
        </w:tc>
        <w:tc>
          <w:tcPr>
            <w:tcW w:w="2079" w:type="dxa"/>
            <w:gridSpan w:val="2"/>
            <w:vAlign w:val="center"/>
          </w:tcPr>
          <w:p w14:paraId="7CDB318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0C84ACDC" w14:textId="77777777">
        <w:trPr>
          <w:trHeight w:val="397"/>
        </w:trPr>
        <w:tc>
          <w:tcPr>
            <w:tcW w:w="1696" w:type="dxa"/>
            <w:vAlign w:val="center"/>
          </w:tcPr>
          <w:p w14:paraId="78B9EC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管理员角色</w:t>
            </w:r>
          </w:p>
        </w:tc>
        <w:tc>
          <w:tcPr>
            <w:tcW w:w="1701" w:type="dxa"/>
            <w:vAlign w:val="center"/>
          </w:tcPr>
          <w:p w14:paraId="0FAC52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0EB5C6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045D5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522264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推广管理员</w:t>
            </w:r>
          </w:p>
        </w:tc>
      </w:tr>
      <w:tr w:rsidR="002B13D7" w14:paraId="153156D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8E8325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EDFF2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0742DF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14156E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6207EA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0DD7E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C5557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114818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ABAAA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6A53C34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7A6DC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76037D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14A45E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969C91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点击后保存管理员信息</w:t>
            </w:r>
          </w:p>
        </w:tc>
      </w:tr>
      <w:tr w:rsidR="002B13D7" w14:paraId="7D15AED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A7771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357AA1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524EB6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4468A1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43E2347E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6380E97A" wp14:editId="6389C8E1">
            <wp:extent cx="5914390" cy="4057015"/>
            <wp:effectExtent l="0" t="0" r="1016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A84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图2.7.1-2</w:t>
      </w:r>
    </w:p>
    <w:p w14:paraId="45B98CB5" w14:textId="77777777" w:rsidR="002B13D7" w:rsidRDefault="002B13D7">
      <w:pPr>
        <w:rPr>
          <w:rFonts w:ascii="微软雅黑" w:eastAsia="微软雅黑" w:hAnsi="微软雅黑" w:cs="微软雅黑"/>
        </w:rPr>
      </w:pPr>
    </w:p>
    <w:p w14:paraId="7A57C375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13F2593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3A4CBEB6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3545FA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6E756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3EE407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762D13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68AF2EA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D3D23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D89FDD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1DAFEB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96B5A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1B95A7D1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5753C83A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443547F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点击编辑按钮，会出现编辑界面（图2.7.1-3），编辑管理员名称（必填），管理员密码（必填），选择管理员头像，选择管理员角色，点击确定按钮后，提示更新成功。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F9CA36C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B16A1F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E50C61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BCC4B2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276B04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67D0A2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7363C6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6B810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E6D9E2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E58FA0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25FA6C2E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7EC5E98" wp14:editId="01F5B48E">
            <wp:extent cx="5914390" cy="4057015"/>
            <wp:effectExtent l="0" t="0" r="1016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F289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图2.7.1-3</w:t>
      </w:r>
    </w:p>
    <w:p w14:paraId="25A932BC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670C1C47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56A5C2A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输入查找条件（管理员名称），点击查找按钮，列表显示出查找结果。</w:t>
      </w:r>
    </w:p>
    <w:p w14:paraId="30299254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4A1C5C10" wp14:editId="3D04BFA9">
            <wp:extent cx="5248275" cy="581025"/>
            <wp:effectExtent l="0" t="0" r="9525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7E8D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图2.7.1-4</w:t>
      </w:r>
    </w:p>
    <w:p w14:paraId="2A06BF7D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列表显示数据：管理员ID，管理员名称，管理员头像，管理员角色。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4653B203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5FECF7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20D442B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0A10EC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CF45D45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3E0F3C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37F51F9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51C8C4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E20D5B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6CB453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B05766C" w14:textId="77777777">
        <w:trPr>
          <w:trHeight w:val="397"/>
        </w:trPr>
        <w:tc>
          <w:tcPr>
            <w:tcW w:w="1696" w:type="dxa"/>
            <w:vAlign w:val="center"/>
          </w:tcPr>
          <w:p w14:paraId="25AAFF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管理员名称</w:t>
            </w:r>
          </w:p>
        </w:tc>
        <w:tc>
          <w:tcPr>
            <w:tcW w:w="1701" w:type="dxa"/>
            <w:vAlign w:val="center"/>
          </w:tcPr>
          <w:p w14:paraId="2C05822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A5F2C9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03EAA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5F2FE2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admin123</w:t>
            </w:r>
          </w:p>
        </w:tc>
      </w:tr>
      <w:tr w:rsidR="002B13D7" w14:paraId="3E5EA76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B9CFA6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403F34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3C2B99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70566B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4245AF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04943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5B090D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1B0AF0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23707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41C32820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76E71E67" w14:textId="77777777" w:rsidR="002B13D7" w:rsidRDefault="00426007">
      <w:pPr>
        <w:pStyle w:val="5"/>
        <w:numPr>
          <w:ilvl w:val="3"/>
          <w:numId w:val="3"/>
        </w:numPr>
        <w:spacing w:before="156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1B8639E6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73802130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767F6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A62FE0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2B89E9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7FA838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B3E14D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586358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8C08F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E4B2D7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51B81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37B15577" w14:textId="77777777" w:rsidR="002B13D7" w:rsidRDefault="00426007">
      <w:pPr>
        <w:spacing w:line="360" w:lineRule="auto"/>
        <w:rPr>
          <w:ins w:id="79" w:author="无聊的雨人" w:date="2022-11-23T21:50:00Z"/>
          <w:rFonts w:ascii="微软雅黑" w:eastAsia="微软雅黑" w:hAnsi="微软雅黑" w:cs="微软雅黑"/>
          <w:i/>
          <w:iCs/>
          <w:color w:val="FF0000"/>
        </w:rPr>
      </w:pPr>
      <w:ins w:id="80" w:author="无聊的雨人" w:date="2022-11-23T21:50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29289145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1459D225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81" w:name="_Toc23710"/>
      <w:r>
        <w:rPr>
          <w:rFonts w:ascii="微软雅黑" w:eastAsia="微软雅黑" w:hAnsi="微软雅黑" w:cs="微软雅黑" w:hint="eastAsia"/>
        </w:rPr>
        <w:t>通知管理（图2.7.2-1）</w:t>
      </w:r>
      <w:bookmarkEnd w:id="81"/>
    </w:p>
    <w:p w14:paraId="54DF9342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模块说明：管理系统的通知。</w:t>
      </w:r>
    </w:p>
    <w:p w14:paraId="20211F33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A398BCF" wp14:editId="0CB5871A">
            <wp:extent cx="5914390" cy="4057015"/>
            <wp:effectExtent l="0" t="0" r="1016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A14C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图2.7.2-1</w:t>
      </w:r>
    </w:p>
    <w:p w14:paraId="4656BC2C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087DBC7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点击添加按钮，会出现创建界面（图2.7.2-2），输入通知标题（必填），通知内容，点击确定按钮后，会提示创建成功。（系统中所有管理员都会收到通知）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1AED0852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5AB45BA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542CEC8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5A7A251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7C112D44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264F10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57F7F1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473AB41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321C05C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7815EC2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1AF3DB37" w14:textId="77777777">
        <w:trPr>
          <w:trHeight w:val="397"/>
        </w:trPr>
        <w:tc>
          <w:tcPr>
            <w:tcW w:w="1696" w:type="dxa"/>
            <w:vAlign w:val="center"/>
          </w:tcPr>
          <w:p w14:paraId="3A0284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通知标题</w:t>
            </w:r>
          </w:p>
        </w:tc>
        <w:tc>
          <w:tcPr>
            <w:tcW w:w="1701" w:type="dxa"/>
            <w:vAlign w:val="center"/>
          </w:tcPr>
          <w:p w14:paraId="0D96E4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0D68C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71CDC7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E6F9D5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例行检查通知</w:t>
            </w:r>
          </w:p>
        </w:tc>
      </w:tr>
      <w:tr w:rsidR="002B13D7" w14:paraId="60BD5EC2" w14:textId="77777777">
        <w:trPr>
          <w:trHeight w:val="397"/>
        </w:trPr>
        <w:tc>
          <w:tcPr>
            <w:tcW w:w="1696" w:type="dxa"/>
            <w:vAlign w:val="center"/>
          </w:tcPr>
          <w:p w14:paraId="182D80E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通知内容</w:t>
            </w:r>
          </w:p>
        </w:tc>
        <w:tc>
          <w:tcPr>
            <w:tcW w:w="1701" w:type="dxa"/>
            <w:vAlign w:val="center"/>
          </w:tcPr>
          <w:p w14:paraId="24B7196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F56451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BA5071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150E4D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所有学生宿舍与9月2号进行统一检查</w:t>
            </w:r>
          </w:p>
        </w:tc>
      </w:tr>
      <w:tr w:rsidR="002B13D7" w14:paraId="4BE81FDC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BE9249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A2DDF8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CE5A8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418950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E86424E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31B2B2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453C7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D267E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48C7A80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60B39EB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FAA66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72857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1AC56B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B8677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点击后保存通知信息</w:t>
            </w:r>
          </w:p>
        </w:tc>
      </w:tr>
      <w:tr w:rsidR="002B13D7" w14:paraId="71D2EAF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5DC56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0FEAAE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4EED7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9DD820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438DC394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2B0CB083" wp14:editId="20DC50AF">
            <wp:extent cx="5914390" cy="4057015"/>
            <wp:effectExtent l="0" t="0" r="1016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CC53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图2.7.2-2</w:t>
      </w:r>
    </w:p>
    <w:p w14:paraId="576F5189" w14:textId="77777777" w:rsidR="002B13D7" w:rsidRDefault="002B13D7">
      <w:pPr>
        <w:rPr>
          <w:rFonts w:ascii="微软雅黑" w:eastAsia="微软雅黑" w:hAnsi="微软雅黑" w:cs="微软雅黑"/>
        </w:rPr>
      </w:pPr>
    </w:p>
    <w:p w14:paraId="6497D640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30033B2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07D5853D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70122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18A19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9FA8F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5C6773E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1976A4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5652A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516E3E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A324F5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71A937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48D44AC1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1344B3B8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4DAF5902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点击编辑按钮，会出现编辑界面（图2.7.2-3），编辑通知标题（必填），通知内容，点击确定按钮后，会提示更新成功。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037B8754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AF680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DA453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418ADD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21D1AA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9E9146E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5034D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ABB33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AA59D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1E965FE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4DC183B2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13E6254C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F0FFACD" wp14:editId="63157146">
            <wp:extent cx="5914390" cy="4057015"/>
            <wp:effectExtent l="0" t="0" r="1016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A215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图2.7.2-3</w:t>
      </w:r>
    </w:p>
    <w:p w14:paraId="2E23F8CA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350C2C4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输入查找条件（标题关键字，内容关键字），点击查找按钮，列表显示出查找结果。</w:t>
      </w:r>
    </w:p>
    <w:p w14:paraId="2F0BAA4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48A76C5C" wp14:editId="59F4EEC5">
            <wp:extent cx="5914390" cy="605155"/>
            <wp:effectExtent l="0" t="0" r="10160" b="444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997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图2.7.2-4</w:t>
      </w:r>
    </w:p>
    <w:p w14:paraId="39041A1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列表显示数据：通知标题，通知详情，添加时间，管理员ID。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6E290D74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6D6A7F8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29AA88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0E36FA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73CCEDD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37F60B4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751CAC6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680E58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095BE2D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251950C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118AAE2F" w14:textId="77777777">
        <w:trPr>
          <w:trHeight w:val="397"/>
        </w:trPr>
        <w:tc>
          <w:tcPr>
            <w:tcW w:w="1696" w:type="dxa"/>
            <w:vAlign w:val="center"/>
          </w:tcPr>
          <w:p w14:paraId="52D8D5B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标题关键字</w:t>
            </w:r>
          </w:p>
        </w:tc>
        <w:tc>
          <w:tcPr>
            <w:tcW w:w="1701" w:type="dxa"/>
            <w:vAlign w:val="center"/>
          </w:tcPr>
          <w:p w14:paraId="638AC6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DE3CAF4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06EDE6B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6FB86F1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新通知</w:t>
            </w:r>
          </w:p>
        </w:tc>
      </w:tr>
      <w:tr w:rsidR="002B13D7" w14:paraId="014B95EE" w14:textId="77777777">
        <w:trPr>
          <w:trHeight w:val="397"/>
        </w:trPr>
        <w:tc>
          <w:tcPr>
            <w:tcW w:w="1696" w:type="dxa"/>
            <w:vAlign w:val="center"/>
          </w:tcPr>
          <w:p w14:paraId="1048F9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内容关键字</w:t>
            </w:r>
          </w:p>
        </w:tc>
        <w:tc>
          <w:tcPr>
            <w:tcW w:w="1701" w:type="dxa"/>
            <w:vAlign w:val="center"/>
          </w:tcPr>
          <w:p w14:paraId="5A870F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A5C7A0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8C1F6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641B2AF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通知内容</w:t>
            </w:r>
          </w:p>
        </w:tc>
      </w:tr>
      <w:tr w:rsidR="002B13D7" w14:paraId="6187954F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BC383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69047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80E70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2CFC2E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46F5C8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977D0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491AE1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3D0D15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4CFB015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4F3E1697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1BF56D62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317209DE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3A5F8432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EF145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8F658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DAC6D5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0AECD2C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34C8BAF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D5F52D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CF928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D8A9A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1960E1F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13BA269F" w14:textId="77777777" w:rsidR="002B13D7" w:rsidRDefault="00426007">
      <w:pPr>
        <w:spacing w:line="360" w:lineRule="auto"/>
        <w:rPr>
          <w:ins w:id="82" w:author="无聊的雨人" w:date="2022-11-23T21:51:00Z"/>
          <w:rFonts w:ascii="微软雅黑" w:eastAsia="微软雅黑" w:hAnsi="微软雅黑" w:cs="微软雅黑"/>
          <w:i/>
          <w:iCs/>
          <w:color w:val="FF0000"/>
        </w:rPr>
      </w:pPr>
      <w:ins w:id="83" w:author="无聊的雨人" w:date="2022-11-23T21:51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676869C4" w14:textId="77777777" w:rsidR="002B13D7" w:rsidRDefault="002B13D7">
      <w:pPr>
        <w:spacing w:line="360" w:lineRule="auto"/>
        <w:rPr>
          <w:rFonts w:ascii="微软雅黑" w:eastAsia="微软雅黑" w:hAnsi="微软雅黑" w:cs="微软雅黑"/>
        </w:rPr>
      </w:pPr>
    </w:p>
    <w:p w14:paraId="2BAE7366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84" w:name="_Toc32333"/>
      <w:r>
        <w:rPr>
          <w:rFonts w:ascii="微软雅黑" w:eastAsia="微软雅黑" w:hAnsi="微软雅黑" w:cs="微软雅黑" w:hint="eastAsia"/>
        </w:rPr>
        <w:t>操作日志（图2.7.3-1）</w:t>
      </w:r>
      <w:bookmarkEnd w:id="84"/>
    </w:p>
    <w:p w14:paraId="5E8DD8C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模块说明：管理员操作日志。</w:t>
      </w:r>
    </w:p>
    <w:p w14:paraId="02C3655B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2478E43E" wp14:editId="4CD8EED9">
            <wp:extent cx="5914390" cy="4057015"/>
            <wp:effectExtent l="0" t="0" r="1016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F39B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图2.7.3-1</w:t>
      </w:r>
    </w:p>
    <w:p w14:paraId="217546D9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2B2BAC8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输入查找条件（操作管理员），点击查找按钮，列表显示出查找结果。</w:t>
      </w:r>
    </w:p>
    <w:p w14:paraId="45868BA3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94FC9E2" wp14:editId="4500AEC7">
            <wp:extent cx="4600575" cy="571500"/>
            <wp:effectExtent l="0" t="0" r="952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C8D3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图2.7.3-2</w:t>
      </w:r>
    </w:p>
    <w:p w14:paraId="20D033F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列表显示数据：操作管理员，IP地址，操作时间，操作类别，操作动作，操作状态，操作结果，备注信息。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016F2374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6E66B1D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74C0A15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1CFBC2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711ED5E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1FAFCF1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36A876C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77E28CD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49413D7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66E0BF2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09D1A3BD" w14:textId="77777777">
        <w:trPr>
          <w:trHeight w:val="397"/>
        </w:trPr>
        <w:tc>
          <w:tcPr>
            <w:tcW w:w="1696" w:type="dxa"/>
            <w:vAlign w:val="center"/>
          </w:tcPr>
          <w:p w14:paraId="65CC23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操作管理员</w:t>
            </w:r>
          </w:p>
        </w:tc>
        <w:tc>
          <w:tcPr>
            <w:tcW w:w="1701" w:type="dxa"/>
            <w:vAlign w:val="center"/>
          </w:tcPr>
          <w:p w14:paraId="6386B54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1E5796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B6E39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6E929E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admin123</w:t>
            </w:r>
          </w:p>
        </w:tc>
      </w:tr>
      <w:tr w:rsidR="002B13D7" w14:paraId="4CE199CE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4A83303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5DECFA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FD03F2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2313E2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A9394F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5D64E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98E561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489CF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5EA5A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7AC7CA22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5DA26FD6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85" w:name="_Toc1837"/>
      <w:r>
        <w:rPr>
          <w:rFonts w:ascii="微软雅黑" w:eastAsia="微软雅黑" w:hAnsi="微软雅黑" w:cs="微软雅黑" w:hint="eastAsia"/>
        </w:rPr>
        <w:t>角色管理（图2.7.4-1）</w:t>
      </w:r>
      <w:bookmarkEnd w:id="85"/>
    </w:p>
    <w:p w14:paraId="3BA95DC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模块说明：生成角色，权限控制。</w:t>
      </w:r>
    </w:p>
    <w:p w14:paraId="6B7E7600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463DF3AA" wp14:editId="51B9A5C3">
            <wp:extent cx="5914390" cy="4057015"/>
            <wp:effectExtent l="0" t="0" r="1016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C360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图2.7.4-1</w:t>
      </w:r>
    </w:p>
    <w:p w14:paraId="263130F0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482F32C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点击添加按钮，会打开创建界面（图2.7.4-2），输入角色名称（必填），说明，点击确定后，提示创建成功。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73125E4D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55BC53C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34E72F2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2408723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7CA8C8A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22B8A44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2082749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47BF549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21D043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7E387A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364FD251" w14:textId="77777777">
        <w:trPr>
          <w:trHeight w:val="397"/>
        </w:trPr>
        <w:tc>
          <w:tcPr>
            <w:tcW w:w="1696" w:type="dxa"/>
            <w:vAlign w:val="center"/>
          </w:tcPr>
          <w:p w14:paraId="107E742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角色名称</w:t>
            </w:r>
          </w:p>
        </w:tc>
        <w:tc>
          <w:tcPr>
            <w:tcW w:w="1701" w:type="dxa"/>
            <w:vAlign w:val="center"/>
          </w:tcPr>
          <w:p w14:paraId="5E3AFD3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81038C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15E63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D12D3A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推广管理员</w:t>
            </w:r>
          </w:p>
        </w:tc>
      </w:tr>
      <w:tr w:rsidR="002B13D7" w14:paraId="70FFCDDE" w14:textId="77777777">
        <w:trPr>
          <w:trHeight w:val="397"/>
        </w:trPr>
        <w:tc>
          <w:tcPr>
            <w:tcW w:w="1696" w:type="dxa"/>
            <w:vAlign w:val="center"/>
          </w:tcPr>
          <w:p w14:paraId="2F443C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说明</w:t>
            </w:r>
          </w:p>
        </w:tc>
        <w:tc>
          <w:tcPr>
            <w:tcW w:w="1701" w:type="dxa"/>
            <w:vAlign w:val="center"/>
          </w:tcPr>
          <w:p w14:paraId="67E21F3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8D4A05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01883F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078AC0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管理商城推广人员</w:t>
            </w:r>
          </w:p>
        </w:tc>
      </w:tr>
      <w:tr w:rsidR="002B13D7" w14:paraId="5D486715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089A89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C14CAA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24AFF5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0D7BB12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07D86E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DA76DC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B2AC99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383F0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47A5D8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7F03B642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AAD25F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F96F4C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D38A9D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1D979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点击后保存角色信息</w:t>
            </w:r>
          </w:p>
        </w:tc>
      </w:tr>
      <w:tr w:rsidR="002B13D7" w14:paraId="307D3D2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C740A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AB802B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04C3B0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7818FF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4F9F6751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A18FDFC" wp14:editId="0BD485B7">
            <wp:extent cx="5914390" cy="4057015"/>
            <wp:effectExtent l="0" t="0" r="1016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7514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图2.7.4-2</w:t>
      </w:r>
    </w:p>
    <w:p w14:paraId="36D75443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删除</w:t>
      </w:r>
    </w:p>
    <w:p w14:paraId="7DC8599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5711890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A20F7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DC7A6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F46FCD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415E3B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849C94E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6C30DF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3FC761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74ACE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6BF16F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31BC87AF" w14:textId="77777777" w:rsidR="002B13D7" w:rsidRDefault="002B13D7">
      <w:pPr>
        <w:ind w:firstLineChars="200" w:firstLine="420"/>
        <w:jc w:val="left"/>
        <w:rPr>
          <w:rFonts w:ascii="微软雅黑" w:eastAsia="微软雅黑" w:hAnsi="微软雅黑" w:cs="微软雅黑"/>
        </w:rPr>
      </w:pPr>
    </w:p>
    <w:p w14:paraId="28AE0FF4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38A6D32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点击编辑按钮，会出现编辑界面（图2.7.4-3），编辑角色名称（必填），说明，点击确定后，提示更新成功。</w:t>
      </w:r>
    </w:p>
    <w:p w14:paraId="72FEDB33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731A76CC" wp14:editId="594C6E96">
            <wp:extent cx="5914390" cy="4057015"/>
            <wp:effectExtent l="0" t="0" r="1016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2C8A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图2.7.4-3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7EA6ED7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7B56B1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5DA64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63DAC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0716542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51A0FD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4F1399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153B08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4BF551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B30AA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33DE07AA" w14:textId="77777777" w:rsidR="002B13D7" w:rsidRDefault="002B13D7">
      <w:pPr>
        <w:ind w:firstLineChars="200" w:firstLine="420"/>
        <w:jc w:val="center"/>
        <w:rPr>
          <w:rFonts w:ascii="微软雅黑" w:eastAsia="微软雅黑" w:hAnsi="微软雅黑" w:cs="微软雅黑"/>
        </w:rPr>
      </w:pPr>
    </w:p>
    <w:p w14:paraId="67D8E1D1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065BFFB2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输入查找条件（角色名称），点击查找按钮，列表显示出查找结果。</w:t>
      </w:r>
    </w:p>
    <w:p w14:paraId="126D114E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643B61B5" wp14:editId="55204833">
            <wp:extent cx="4791075" cy="5905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954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图2.7.4-4</w:t>
      </w:r>
    </w:p>
    <w:p w14:paraId="3E95C57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列表显示数据：角色名称，说明。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41A4145C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12C5A1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42DC1B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111A86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7080C091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4EADE49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00264BA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5831B36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05BCD0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379BD68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2A232238" w14:textId="77777777">
        <w:trPr>
          <w:trHeight w:val="397"/>
        </w:trPr>
        <w:tc>
          <w:tcPr>
            <w:tcW w:w="1696" w:type="dxa"/>
            <w:vAlign w:val="center"/>
          </w:tcPr>
          <w:p w14:paraId="166873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角色名称</w:t>
            </w:r>
          </w:p>
        </w:tc>
        <w:tc>
          <w:tcPr>
            <w:tcW w:w="1701" w:type="dxa"/>
            <w:vAlign w:val="center"/>
          </w:tcPr>
          <w:p w14:paraId="4019A8A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368D38F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788DF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38E7A7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超级管理员</w:t>
            </w:r>
          </w:p>
        </w:tc>
      </w:tr>
      <w:tr w:rsidR="002B13D7" w14:paraId="0C2559B7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0E48B5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AC38A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AB301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004C5A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55250B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FEF7F4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1F369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217E2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953222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51EF63CE" w14:textId="77777777" w:rsidR="002B13D7" w:rsidRDefault="002B13D7">
      <w:pPr>
        <w:ind w:firstLineChars="200" w:firstLine="420"/>
        <w:rPr>
          <w:rFonts w:ascii="微软雅黑" w:eastAsia="微软雅黑" w:hAnsi="微软雅黑" w:cs="微软雅黑"/>
        </w:rPr>
      </w:pPr>
    </w:p>
    <w:p w14:paraId="67D4C22E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授权</w:t>
      </w:r>
    </w:p>
    <w:p w14:paraId="682A519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点击授权按钮，会出现授权界面（图2.7.4-5），勾选权限，点击确定按钮后，提示授权成功。</w:t>
      </w:r>
    </w:p>
    <w:p w14:paraId="3A885FB3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527EB880" wp14:editId="6278D686">
            <wp:extent cx="5914390" cy="4057015"/>
            <wp:effectExtent l="0" t="0" r="1016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3411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图2.7.4-5</w:t>
      </w:r>
    </w:p>
    <w:p w14:paraId="60F62214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86" w:name="_Toc3829"/>
      <w:r>
        <w:rPr>
          <w:rFonts w:ascii="微软雅黑" w:eastAsia="微软雅黑" w:hAnsi="微软雅黑" w:cs="微软雅黑" w:hint="eastAsia"/>
        </w:rPr>
        <w:t>缺陷管理（图2.7.5-1）</w:t>
      </w:r>
      <w:bookmarkEnd w:id="86"/>
    </w:p>
    <w:p w14:paraId="5D86320E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模块说明：用来管理系统内缺陷。</w:t>
      </w:r>
    </w:p>
    <w:p w14:paraId="003B264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  <w:color w:val="FF0000"/>
        </w:rPr>
      </w:pPr>
      <w:r>
        <w:rPr>
          <w:rFonts w:ascii="微软雅黑" w:eastAsia="微软雅黑" w:hAnsi="微软雅黑" w:cs="微软雅黑" w:hint="eastAsia"/>
          <w:color w:val="FF0000"/>
        </w:rPr>
        <w:t>提示：“添加”“编辑”“删除”功能一般用于开发人员铺设缺陷使用。教师一般只管理缺陷开关。</w:t>
      </w:r>
    </w:p>
    <w:p w14:paraId="7838D19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50CAAC38" wp14:editId="0A3DBC82">
            <wp:extent cx="5914390" cy="4060190"/>
            <wp:effectExtent l="0" t="0" r="10160" b="165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F04B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图2.7.5-1</w:t>
      </w:r>
    </w:p>
    <w:p w14:paraId="15882BF7" w14:textId="77777777" w:rsidR="002B13D7" w:rsidRDefault="002B13D7">
      <w:pPr>
        <w:rPr>
          <w:rFonts w:ascii="微软雅黑" w:eastAsia="微软雅黑" w:hAnsi="微软雅黑" w:cs="微软雅黑"/>
        </w:rPr>
      </w:pPr>
    </w:p>
    <w:p w14:paraId="240B577B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6227DEB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出现创建缺陷界面（图2.7.5-2），填写缺陷编号（必填），缺陷名称（必填），所属模块，缺陷难度（必填），测试方法（必填），复现步骤（必填），缺陷开启效果（必填），点击确定按钮，提示创建成功。</w:t>
      </w:r>
    </w:p>
    <w:p w14:paraId="2E9865A1" w14:textId="77777777" w:rsidR="002B13D7" w:rsidRDefault="00426007">
      <w:pPr>
        <w:tabs>
          <w:tab w:val="left" w:pos="6330"/>
        </w:tabs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所属模块：用户管理，商场管理，商品管理，推广管理。</w:t>
      </w:r>
      <w:r>
        <w:rPr>
          <w:rFonts w:ascii="微软雅黑" w:eastAsia="微软雅黑" w:hAnsi="微软雅黑" w:cs="微软雅黑" w:hint="eastAsia"/>
        </w:rPr>
        <w:tab/>
      </w:r>
    </w:p>
    <w:p w14:paraId="277FA616" w14:textId="77777777" w:rsidR="002B13D7" w:rsidRDefault="00426007">
      <w:pPr>
        <w:tabs>
          <w:tab w:val="left" w:pos="6330"/>
        </w:tabs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缺陷难度：简单，中等，困难。</w:t>
      </w:r>
    </w:p>
    <w:p w14:paraId="6713503D" w14:textId="77777777" w:rsidR="002B13D7" w:rsidRDefault="00426007">
      <w:pPr>
        <w:tabs>
          <w:tab w:val="left" w:pos="6330"/>
        </w:tabs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测试方法，UI检查，等价类，边界值，场景法，错误推断法，其他。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2B86B610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6AFA217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18E346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6203169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7DE23020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6A034C6A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1B977F16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1DF33D2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177D793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43A0762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1BBE99E3" w14:textId="77777777">
        <w:trPr>
          <w:trHeight w:val="397"/>
        </w:trPr>
        <w:tc>
          <w:tcPr>
            <w:tcW w:w="1696" w:type="dxa"/>
            <w:vAlign w:val="center"/>
          </w:tcPr>
          <w:p w14:paraId="695D3A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缺陷编号</w:t>
            </w:r>
          </w:p>
        </w:tc>
        <w:tc>
          <w:tcPr>
            <w:tcW w:w="1701" w:type="dxa"/>
            <w:vAlign w:val="center"/>
          </w:tcPr>
          <w:p w14:paraId="388808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5C8FCD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1A97EBC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13C92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推广管理员</w:t>
            </w:r>
          </w:p>
        </w:tc>
      </w:tr>
      <w:tr w:rsidR="002B13D7" w14:paraId="58C9FE96" w14:textId="77777777">
        <w:trPr>
          <w:trHeight w:val="397"/>
        </w:trPr>
        <w:tc>
          <w:tcPr>
            <w:tcW w:w="1696" w:type="dxa"/>
            <w:vAlign w:val="center"/>
          </w:tcPr>
          <w:p w14:paraId="7A225F2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缺陷名称</w:t>
            </w:r>
          </w:p>
        </w:tc>
        <w:tc>
          <w:tcPr>
            <w:tcW w:w="1701" w:type="dxa"/>
            <w:vAlign w:val="center"/>
          </w:tcPr>
          <w:p w14:paraId="13A90B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73666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D0B057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0ADCEF0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管理商城推广人员</w:t>
            </w:r>
          </w:p>
        </w:tc>
      </w:tr>
      <w:tr w:rsidR="002B13D7" w14:paraId="5D1581C1" w14:textId="77777777">
        <w:trPr>
          <w:trHeight w:val="397"/>
        </w:trPr>
        <w:tc>
          <w:tcPr>
            <w:tcW w:w="1696" w:type="dxa"/>
            <w:vAlign w:val="center"/>
          </w:tcPr>
          <w:p w14:paraId="583898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所属模块</w:t>
            </w:r>
          </w:p>
        </w:tc>
        <w:tc>
          <w:tcPr>
            <w:tcW w:w="1701" w:type="dxa"/>
            <w:vAlign w:val="center"/>
          </w:tcPr>
          <w:p w14:paraId="0E46436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894610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F5AC2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47EFFEF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用户管理</w:t>
            </w:r>
          </w:p>
        </w:tc>
      </w:tr>
      <w:tr w:rsidR="002B13D7" w14:paraId="1B87A3A9" w14:textId="77777777">
        <w:trPr>
          <w:trHeight w:val="397"/>
        </w:trPr>
        <w:tc>
          <w:tcPr>
            <w:tcW w:w="1696" w:type="dxa"/>
            <w:vAlign w:val="center"/>
          </w:tcPr>
          <w:p w14:paraId="1D1FA72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缺陷难度</w:t>
            </w:r>
          </w:p>
        </w:tc>
        <w:tc>
          <w:tcPr>
            <w:tcW w:w="1701" w:type="dxa"/>
            <w:vAlign w:val="center"/>
          </w:tcPr>
          <w:p w14:paraId="625C351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66CCC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16E795B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4D67A0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中等</w:t>
            </w:r>
          </w:p>
        </w:tc>
      </w:tr>
      <w:tr w:rsidR="002B13D7" w14:paraId="585F5025" w14:textId="77777777">
        <w:trPr>
          <w:trHeight w:val="397"/>
        </w:trPr>
        <w:tc>
          <w:tcPr>
            <w:tcW w:w="1696" w:type="dxa"/>
            <w:vAlign w:val="center"/>
          </w:tcPr>
          <w:p w14:paraId="3D9E3AB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测试方法</w:t>
            </w:r>
          </w:p>
        </w:tc>
        <w:tc>
          <w:tcPr>
            <w:tcW w:w="1701" w:type="dxa"/>
            <w:vAlign w:val="center"/>
          </w:tcPr>
          <w:p w14:paraId="7A3FAB1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794648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12E2808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选择选项</w:t>
            </w:r>
          </w:p>
        </w:tc>
        <w:tc>
          <w:tcPr>
            <w:tcW w:w="2079" w:type="dxa"/>
            <w:gridSpan w:val="2"/>
            <w:vAlign w:val="center"/>
          </w:tcPr>
          <w:p w14:paraId="166915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等价类</w:t>
            </w:r>
          </w:p>
        </w:tc>
      </w:tr>
      <w:tr w:rsidR="002B13D7" w14:paraId="48341CFA" w14:textId="77777777">
        <w:trPr>
          <w:trHeight w:val="397"/>
        </w:trPr>
        <w:tc>
          <w:tcPr>
            <w:tcW w:w="1696" w:type="dxa"/>
            <w:vAlign w:val="center"/>
          </w:tcPr>
          <w:p w14:paraId="5B9276A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复现步骤</w:t>
            </w:r>
          </w:p>
        </w:tc>
        <w:tc>
          <w:tcPr>
            <w:tcW w:w="1701" w:type="dxa"/>
            <w:vAlign w:val="center"/>
          </w:tcPr>
          <w:p w14:paraId="1CDDDA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6143C7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15F69A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4652B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进入首页，点击xx按钮</w:t>
            </w:r>
          </w:p>
        </w:tc>
      </w:tr>
      <w:tr w:rsidR="002B13D7" w14:paraId="3A1C4EC4" w14:textId="77777777">
        <w:trPr>
          <w:trHeight w:val="397"/>
        </w:trPr>
        <w:tc>
          <w:tcPr>
            <w:tcW w:w="1696" w:type="dxa"/>
            <w:vAlign w:val="center"/>
          </w:tcPr>
          <w:p w14:paraId="12487F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缺陷开启效果</w:t>
            </w:r>
          </w:p>
        </w:tc>
        <w:tc>
          <w:tcPr>
            <w:tcW w:w="1701" w:type="dxa"/>
            <w:vAlign w:val="center"/>
          </w:tcPr>
          <w:p w14:paraId="023F2CE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CAB6F1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7D0B9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4D65167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点击后无效果</w:t>
            </w:r>
          </w:p>
        </w:tc>
      </w:tr>
      <w:tr w:rsidR="002B13D7" w14:paraId="6CA1B087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B06862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4545A0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30FC29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6EA936A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180147D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1FE169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BB4855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76BBA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ADA3DC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点击后打开创建界面</w:t>
            </w:r>
          </w:p>
        </w:tc>
      </w:tr>
      <w:tr w:rsidR="002B13D7" w14:paraId="22404D06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99EF7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28A89A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7D07B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4300BC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点击后保存缺陷信息</w:t>
            </w:r>
          </w:p>
        </w:tc>
      </w:tr>
      <w:tr w:rsidR="002B13D7" w14:paraId="4E4B191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7D7AB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7D97D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DBFA49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C1A0BF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点击后关闭创建界面</w:t>
            </w:r>
          </w:p>
        </w:tc>
      </w:tr>
    </w:tbl>
    <w:p w14:paraId="320D7C71" w14:textId="77777777" w:rsidR="002B13D7" w:rsidRDefault="002B13D7">
      <w:pPr>
        <w:tabs>
          <w:tab w:val="left" w:pos="6330"/>
        </w:tabs>
        <w:spacing w:line="360" w:lineRule="auto"/>
        <w:rPr>
          <w:rFonts w:ascii="微软雅黑" w:eastAsia="微软雅黑" w:hAnsi="微软雅黑" w:cs="微软雅黑"/>
        </w:rPr>
      </w:pPr>
    </w:p>
    <w:p w14:paraId="4A6BB7AB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D758ABC" wp14:editId="21584164">
            <wp:extent cx="5914390" cy="4060190"/>
            <wp:effectExtent l="0" t="0" r="10160" b="165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F2F0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图2.7.5-2</w:t>
      </w:r>
    </w:p>
    <w:p w14:paraId="2B81B688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2A4454F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3939F2AA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A7CBEE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3EB58E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62B564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5799901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DA24B3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F1F269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9186FF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98BE2A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682A9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662C6B93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5127C423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点击编辑按钮，会出现编辑界面（图2.7.5-3），编辑缺陷名称（必填），所属模块，缺陷难度（必填），测试方法（必填），复现步骤（必填），缺陷开启效果（必填），点击确定后，提示更新成功。</w:t>
      </w:r>
    </w:p>
    <w:p w14:paraId="7D9C5578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51D14CCE" wp14:editId="657C4C81">
            <wp:extent cx="5914390" cy="4214495"/>
            <wp:effectExtent l="0" t="0" r="10160" b="146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C5D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图2.7.5-3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1E5B984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0BEB7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2F8FD27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B89574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1EE6FB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30F261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AECB1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55BDAC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FE5CAE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DA5F75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17342302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ab/>
        <w:t>查找</w:t>
      </w:r>
    </w:p>
    <w:p w14:paraId="462FCC7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输入查找条件（缺陷编号，缺陷名称），点击查找按钮，列表显示出查找结果。</w:t>
      </w:r>
    </w:p>
    <w:p w14:paraId="32C472D6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6C8FF09D" wp14:editId="690EAB9F">
            <wp:extent cx="4791075" cy="59055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41A7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图2.7.5-4</w:t>
      </w:r>
    </w:p>
    <w:p w14:paraId="14C1693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列表显示数据：缺陷编号，缺陷名称，所属模块，缺陷难度，测试方法。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08C716E9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5AEDB8F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6CDCF9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745F583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4171F58E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58C6AAA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588DC9D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528543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5D68478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048D729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6F79E061" w14:textId="77777777">
        <w:trPr>
          <w:trHeight w:val="397"/>
        </w:trPr>
        <w:tc>
          <w:tcPr>
            <w:tcW w:w="1696" w:type="dxa"/>
            <w:vAlign w:val="center"/>
          </w:tcPr>
          <w:p w14:paraId="4BE615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缺陷编号</w:t>
            </w:r>
          </w:p>
        </w:tc>
        <w:tc>
          <w:tcPr>
            <w:tcW w:w="1701" w:type="dxa"/>
            <w:vAlign w:val="center"/>
          </w:tcPr>
          <w:p w14:paraId="54C9980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4DA40B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53F0EC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C9C33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GRZX01</w:t>
            </w:r>
          </w:p>
        </w:tc>
      </w:tr>
      <w:tr w:rsidR="002B13D7" w14:paraId="363C03A3" w14:textId="77777777">
        <w:trPr>
          <w:trHeight w:val="397"/>
        </w:trPr>
        <w:tc>
          <w:tcPr>
            <w:tcW w:w="1696" w:type="dxa"/>
            <w:vAlign w:val="center"/>
          </w:tcPr>
          <w:p w14:paraId="31A1D9B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缺陷名称</w:t>
            </w:r>
          </w:p>
        </w:tc>
        <w:tc>
          <w:tcPr>
            <w:tcW w:w="1701" w:type="dxa"/>
            <w:vAlign w:val="center"/>
          </w:tcPr>
          <w:p w14:paraId="2929C0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1DC466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3A86B21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C6BFF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收货地址收货人名称无法模糊搜索</w:t>
            </w:r>
          </w:p>
        </w:tc>
      </w:tr>
      <w:tr w:rsidR="002B13D7" w14:paraId="4677165F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76446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CFB18F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7FA17D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007292D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DA918C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1A208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01C330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4DEEF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79DD96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0B279F00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缺陷开启关闭</w:t>
      </w:r>
    </w:p>
    <w:p w14:paraId="0A0B7249" w14:textId="77777777" w:rsidR="002B13D7" w:rsidRDefault="00426007">
      <w:pPr>
        <w:pStyle w:val="af0"/>
        <w:numPr>
          <w:ilvl w:val="0"/>
          <w:numId w:val="8"/>
        </w:numPr>
        <w:spacing w:line="360" w:lineRule="auto"/>
        <w:ind w:left="777"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点击列表中关闭的缺陷后边的开关（图2.7.4-5），点击后弹出开启确认框，点击确认后开启（图2.7.4-6），再次点击弹出关闭确认框，点击确认后关闭。</w:t>
      </w:r>
    </w:p>
    <w:p w14:paraId="742BFF3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72DAE4E0" wp14:editId="528B57B7">
            <wp:extent cx="5914390" cy="314325"/>
            <wp:effectExtent l="0" t="0" r="1016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7AC9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图2.7.5-5</w:t>
      </w:r>
    </w:p>
    <w:p w14:paraId="22D250B4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46B0E883" wp14:editId="0BD4CC0D">
            <wp:extent cx="5914390" cy="278765"/>
            <wp:effectExtent l="0" t="0" r="10160" b="698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E181" w14:textId="77777777" w:rsidR="002B13D7" w:rsidRDefault="00426007">
      <w:pPr>
        <w:tabs>
          <w:tab w:val="center" w:pos="4867"/>
          <w:tab w:val="left" w:pos="5865"/>
        </w:tabs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ab/>
        <w:t>图2.7.5-6</w:t>
      </w:r>
      <w:r>
        <w:rPr>
          <w:rFonts w:ascii="微软雅黑" w:eastAsia="微软雅黑" w:hAnsi="微软雅黑" w:cs="微软雅黑" w:hint="eastAsia"/>
        </w:rPr>
        <w:tab/>
      </w:r>
    </w:p>
    <w:p w14:paraId="2DCE0315" w14:textId="77777777" w:rsidR="002B13D7" w:rsidRDefault="00426007">
      <w:pPr>
        <w:pStyle w:val="af0"/>
        <w:numPr>
          <w:ilvl w:val="0"/>
          <w:numId w:val="8"/>
        </w:numPr>
        <w:spacing w:line="360" w:lineRule="auto"/>
        <w:ind w:left="777"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点击列表前方多选框勾选该条缺陷，点击批量开启/批量关闭，弹出开启/关闭确认框，点击确认后开启/关闭选中缺陷。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29B1BCD3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35901C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8A66E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43FB9F4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2719F3F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6251A0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2A5BFE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BC08F5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开关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5479E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开关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179765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点击后弹出开启/关闭确认框。</w:t>
            </w:r>
          </w:p>
        </w:tc>
      </w:tr>
      <w:tr w:rsidR="002B13D7" w14:paraId="58445D3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865745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72DCF2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36FF96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批量开启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9C0E5F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选中缺陷，点击后弹出开启确认框。</w:t>
            </w:r>
          </w:p>
        </w:tc>
      </w:tr>
      <w:tr w:rsidR="002B13D7" w14:paraId="535ADE55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1B8472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58E133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683BE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批量关闭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171D1FD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选中缺陷，点击后弹出关闭确认框。</w:t>
            </w:r>
          </w:p>
        </w:tc>
      </w:tr>
      <w:tr w:rsidR="002B13D7" w14:paraId="19727805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010464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B661F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7E503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37BE453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点击后开启/关闭缺陷。</w:t>
            </w:r>
          </w:p>
        </w:tc>
      </w:tr>
      <w:tr w:rsidR="002B13D7" w14:paraId="40FF1766" w14:textId="77777777">
        <w:trPr>
          <w:trHeight w:val="397"/>
        </w:trPr>
        <w:tc>
          <w:tcPr>
            <w:tcW w:w="1696" w:type="dxa"/>
          </w:tcPr>
          <w:p w14:paraId="577329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点击</w:t>
            </w:r>
          </w:p>
        </w:tc>
        <w:tc>
          <w:tcPr>
            <w:tcW w:w="1701" w:type="dxa"/>
          </w:tcPr>
          <w:p w14:paraId="7802DA2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</w:tcPr>
          <w:p w14:paraId="20793E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</w:tcPr>
          <w:p w14:paraId="664D5D3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点击后关闭确认框。</w:t>
            </w:r>
          </w:p>
        </w:tc>
      </w:tr>
    </w:tbl>
    <w:p w14:paraId="153171E8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7DA4B5C2" wp14:editId="32DDC5AB">
            <wp:extent cx="5914390" cy="4214495"/>
            <wp:effectExtent l="0" t="0" r="10160" b="146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A08F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图2.7.5-7</w:t>
      </w:r>
    </w:p>
    <w:p w14:paraId="7E7B482A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5A8C78A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49F189CA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9FC9E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4B5DDCF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AF34AE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128D18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ABEA5A9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23FF9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B50AB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0DAE1A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4810E21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0EE6104D" w14:textId="77777777" w:rsidR="002B13D7" w:rsidRDefault="00426007">
      <w:pPr>
        <w:spacing w:line="360" w:lineRule="auto"/>
        <w:rPr>
          <w:ins w:id="87" w:author="无聊的雨人" w:date="2022-11-23T21:51:00Z"/>
          <w:rFonts w:ascii="微软雅黑" w:eastAsia="微软雅黑" w:hAnsi="微软雅黑" w:cs="微软雅黑"/>
          <w:i/>
          <w:iCs/>
          <w:color w:val="FF0000"/>
        </w:rPr>
      </w:pPr>
      <w:ins w:id="88" w:author="无聊的雨人" w:date="2022-11-23T21:51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2B0C0D86" w14:textId="77777777" w:rsidR="002B13D7" w:rsidRDefault="002B13D7">
      <w:pPr>
        <w:rPr>
          <w:rFonts w:ascii="微软雅黑" w:eastAsia="微软雅黑" w:hAnsi="微软雅黑" w:cs="微软雅黑"/>
        </w:rPr>
      </w:pPr>
    </w:p>
    <w:p w14:paraId="086FA653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89" w:name="_Toc3028"/>
      <w:r>
        <w:rPr>
          <w:rFonts w:ascii="微软雅黑" w:eastAsia="微软雅黑" w:hAnsi="微软雅黑" w:cs="微软雅黑" w:hint="eastAsia"/>
        </w:rPr>
        <w:lastRenderedPageBreak/>
        <w:t>邮件配置（图2.7.6-1）</w:t>
      </w:r>
      <w:bookmarkEnd w:id="89"/>
    </w:p>
    <w:p w14:paraId="3E4C6D0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模块说明：配置邮件验证等相关信息。</w:t>
      </w:r>
    </w:p>
    <w:p w14:paraId="1500A70D" w14:textId="77777777" w:rsidR="002B13D7" w:rsidRDefault="00426007">
      <w:pPr>
        <w:pStyle w:val="af0"/>
        <w:numPr>
          <w:ilvl w:val="0"/>
          <w:numId w:val="9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勾选注册是否开启邮件验证（必选），填写账号（必填），密码（必填），发送方邮箱（必填），接收方邮箱（必填），站点（必填），端口（必填）。</w:t>
      </w:r>
    </w:p>
    <w:p w14:paraId="551565F4" w14:textId="77777777" w:rsidR="002B13D7" w:rsidRDefault="00426007">
      <w:pPr>
        <w:pStyle w:val="af0"/>
        <w:numPr>
          <w:ilvl w:val="0"/>
          <w:numId w:val="9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点击“确定”按钮，配置成功。</w:t>
      </w:r>
    </w:p>
    <w:p w14:paraId="30F51F61" w14:textId="77777777" w:rsidR="002B13D7" w:rsidRDefault="00426007">
      <w:pPr>
        <w:spacing w:line="360" w:lineRule="auto"/>
        <w:ind w:left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color w:val="FF0000"/>
          <w:szCs w:val="21"/>
        </w:rPr>
        <w:t>提示：邮件配置修改后，需等待服务器重启后重新登录。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4409FA4E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46C188A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9A371C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5E50278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4EB765C1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4DD4510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6534AF4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3135838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D0282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144C507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2E0AE918" w14:textId="77777777">
        <w:trPr>
          <w:trHeight w:val="397"/>
        </w:trPr>
        <w:tc>
          <w:tcPr>
            <w:tcW w:w="1696" w:type="dxa"/>
            <w:vAlign w:val="center"/>
          </w:tcPr>
          <w:p w14:paraId="6CC781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账号</w:t>
            </w:r>
          </w:p>
        </w:tc>
        <w:tc>
          <w:tcPr>
            <w:tcW w:w="1701" w:type="dxa"/>
            <w:vAlign w:val="center"/>
          </w:tcPr>
          <w:p w14:paraId="3CBACE5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58A95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108F9A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023F21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16638336955@163.com</w:t>
            </w:r>
          </w:p>
        </w:tc>
      </w:tr>
      <w:tr w:rsidR="002B13D7" w14:paraId="1231244E" w14:textId="77777777">
        <w:trPr>
          <w:trHeight w:val="397"/>
        </w:trPr>
        <w:tc>
          <w:tcPr>
            <w:tcW w:w="1696" w:type="dxa"/>
            <w:vAlign w:val="center"/>
          </w:tcPr>
          <w:p w14:paraId="739D13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密码</w:t>
            </w:r>
          </w:p>
        </w:tc>
        <w:tc>
          <w:tcPr>
            <w:tcW w:w="1701" w:type="dxa"/>
            <w:vAlign w:val="center"/>
          </w:tcPr>
          <w:p w14:paraId="6BF1226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CC0CDD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2BA65D0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284C4C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123456qq</w:t>
            </w:r>
          </w:p>
        </w:tc>
      </w:tr>
      <w:tr w:rsidR="002B13D7" w14:paraId="30C1BE0F" w14:textId="77777777">
        <w:trPr>
          <w:trHeight w:val="397"/>
        </w:trPr>
        <w:tc>
          <w:tcPr>
            <w:tcW w:w="1696" w:type="dxa"/>
            <w:vAlign w:val="center"/>
          </w:tcPr>
          <w:p w14:paraId="024A7AE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发送方邮箱</w:t>
            </w:r>
          </w:p>
        </w:tc>
        <w:tc>
          <w:tcPr>
            <w:tcW w:w="1701" w:type="dxa"/>
            <w:vAlign w:val="center"/>
          </w:tcPr>
          <w:p w14:paraId="7E5912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A3824B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16E502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6A8CA5C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16638336955@163.com</w:t>
            </w:r>
          </w:p>
        </w:tc>
      </w:tr>
      <w:tr w:rsidR="002B13D7" w14:paraId="11865428" w14:textId="77777777">
        <w:trPr>
          <w:trHeight w:val="397"/>
        </w:trPr>
        <w:tc>
          <w:tcPr>
            <w:tcW w:w="1696" w:type="dxa"/>
            <w:vAlign w:val="center"/>
          </w:tcPr>
          <w:p w14:paraId="13A500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接收方邮箱</w:t>
            </w:r>
          </w:p>
        </w:tc>
        <w:tc>
          <w:tcPr>
            <w:tcW w:w="1701" w:type="dxa"/>
            <w:vAlign w:val="center"/>
          </w:tcPr>
          <w:p w14:paraId="3C0B00F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D30EB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28B9444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667E2CB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16638336555@163.com</w:t>
            </w:r>
          </w:p>
        </w:tc>
      </w:tr>
      <w:tr w:rsidR="002B13D7" w14:paraId="31B6C704" w14:textId="77777777">
        <w:trPr>
          <w:trHeight w:val="397"/>
        </w:trPr>
        <w:tc>
          <w:tcPr>
            <w:tcW w:w="1696" w:type="dxa"/>
            <w:vAlign w:val="center"/>
          </w:tcPr>
          <w:p w14:paraId="695736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站点</w:t>
            </w:r>
          </w:p>
        </w:tc>
        <w:tc>
          <w:tcPr>
            <w:tcW w:w="1701" w:type="dxa"/>
            <w:vAlign w:val="center"/>
          </w:tcPr>
          <w:p w14:paraId="51D99B3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42527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067AB7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6429C6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xxx.com</w:t>
            </w:r>
          </w:p>
        </w:tc>
      </w:tr>
      <w:tr w:rsidR="002B13D7" w14:paraId="5BE5C3A5" w14:textId="77777777">
        <w:trPr>
          <w:trHeight w:val="397"/>
        </w:trPr>
        <w:tc>
          <w:tcPr>
            <w:tcW w:w="1696" w:type="dxa"/>
            <w:vAlign w:val="center"/>
          </w:tcPr>
          <w:p w14:paraId="4BFDAFD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端口</w:t>
            </w:r>
          </w:p>
        </w:tc>
        <w:tc>
          <w:tcPr>
            <w:tcW w:w="1701" w:type="dxa"/>
            <w:vAlign w:val="center"/>
          </w:tcPr>
          <w:p w14:paraId="5E4F4DE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36B7FD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6E1513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39AA78B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9527</w:t>
            </w:r>
          </w:p>
        </w:tc>
      </w:tr>
      <w:tr w:rsidR="002B13D7" w14:paraId="7FF5F43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88F6F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1B5642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6D11B0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0F064E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E87DA7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9A7274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C9A3F9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48615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注册是否开启邮件验证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700A3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点击后注册开启/关闭邮件验证</w:t>
            </w:r>
          </w:p>
        </w:tc>
      </w:tr>
      <w:tr w:rsidR="002B13D7" w14:paraId="5B2701C0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CD5ADA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C72A02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476C78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BD0FA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点击后保存邮件配置信息</w:t>
            </w:r>
          </w:p>
        </w:tc>
      </w:tr>
      <w:tr w:rsidR="002B13D7" w14:paraId="0C5DECA3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27B094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51EC8A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90541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9C02BD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点击后取消更改，重置为初始状态</w:t>
            </w:r>
          </w:p>
        </w:tc>
      </w:tr>
    </w:tbl>
    <w:p w14:paraId="0A4BD86C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1ABA6B59" w14:textId="77777777" w:rsidR="002B13D7" w:rsidRDefault="00426007">
      <w:pPr>
        <w:spacing w:line="36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00F50412" wp14:editId="52A9DCF0">
            <wp:extent cx="5914390" cy="3802380"/>
            <wp:effectExtent l="0" t="0" r="1016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ED13" w14:textId="77777777" w:rsidR="002B13D7" w:rsidRDefault="00426007">
      <w:pPr>
        <w:spacing w:line="360" w:lineRule="auto"/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图2.7.6-1</w:t>
      </w:r>
    </w:p>
    <w:p w14:paraId="43F7F780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90" w:name="_Toc9794"/>
      <w:r>
        <w:rPr>
          <w:rFonts w:ascii="微软雅黑" w:eastAsia="微软雅黑" w:hAnsi="微软雅黑" w:cs="微软雅黑" w:hint="eastAsia"/>
        </w:rPr>
        <w:t>对象存储（图2.7.7-1）</w:t>
      </w:r>
      <w:bookmarkEnd w:id="90"/>
    </w:p>
    <w:p w14:paraId="1ADEBE3F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模块说明：文件上传管理</w:t>
      </w:r>
    </w:p>
    <w:p w14:paraId="6E353B12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598DB815" wp14:editId="2CDBDB37">
            <wp:extent cx="5914390" cy="4057015"/>
            <wp:effectExtent l="0" t="0" r="1016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069F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图2.7.7-1</w:t>
      </w:r>
    </w:p>
    <w:p w14:paraId="1992B697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添加</w:t>
      </w:r>
    </w:p>
    <w:p w14:paraId="2C73748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点击添加按钮，会出现上传对象界面（图2.7.7-2），点击按钮上传文件，选择文件后上传成功。</w:t>
      </w:r>
    </w:p>
    <w:p w14:paraId="644954C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提示：暂时只用作管理图片；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4A91ADEE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6C4711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7D74F52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0AED3E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6ED93BE9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51CA50C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598A1A3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221D939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3B3E4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0747F6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3716F91B" w14:textId="77777777">
        <w:trPr>
          <w:trHeight w:val="397"/>
        </w:trPr>
        <w:tc>
          <w:tcPr>
            <w:tcW w:w="1696" w:type="dxa"/>
            <w:vAlign w:val="center"/>
          </w:tcPr>
          <w:p w14:paraId="1EDC5AF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上传对象</w:t>
            </w:r>
          </w:p>
        </w:tc>
        <w:tc>
          <w:tcPr>
            <w:tcW w:w="1701" w:type="dxa"/>
            <w:vAlign w:val="center"/>
          </w:tcPr>
          <w:p w14:paraId="069AC9B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二进制</w:t>
            </w:r>
          </w:p>
        </w:tc>
        <w:tc>
          <w:tcPr>
            <w:tcW w:w="1276" w:type="dxa"/>
            <w:vAlign w:val="center"/>
          </w:tcPr>
          <w:p w14:paraId="7B3941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E8D0BA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640536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34F68FE9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75F507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E9E75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011061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3823155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7FF1B2A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1FBA74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E4DFDA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108D0F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添加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A46C4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点击后打开上传对象界面</w:t>
            </w:r>
          </w:p>
        </w:tc>
      </w:tr>
    </w:tbl>
    <w:p w14:paraId="60C1CF3B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0975A1CE" wp14:editId="00CD00A1">
            <wp:extent cx="5914390" cy="4057015"/>
            <wp:effectExtent l="0" t="0" r="1016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F463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图2.7.7-2</w:t>
      </w:r>
    </w:p>
    <w:p w14:paraId="2BA7274C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删除</w:t>
      </w:r>
    </w:p>
    <w:p w14:paraId="469B645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7F249B7B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5264BC9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7DA2B6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633E2B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6F8C945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22273C1A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A6DCCD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15965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D91D51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5EA95B7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</w:tbl>
    <w:p w14:paraId="563970AF" w14:textId="77777777" w:rsidR="002B13D7" w:rsidRDefault="002B13D7">
      <w:pPr>
        <w:ind w:firstLineChars="200" w:firstLine="420"/>
        <w:jc w:val="left"/>
        <w:rPr>
          <w:rFonts w:ascii="微软雅黑" w:eastAsia="微软雅黑" w:hAnsi="微软雅黑" w:cs="微软雅黑"/>
          <w:color w:val="7F7F7F" w:themeColor="text1" w:themeTint="80"/>
          <w:szCs w:val="21"/>
        </w:rPr>
      </w:pPr>
    </w:p>
    <w:p w14:paraId="74A4CF19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编辑</w:t>
      </w:r>
    </w:p>
    <w:p w14:paraId="71A9F70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点击编辑按钮，会出现修改对象名称界面（图2.7.7-3），编辑对象名称，点击确定按钮后，提示更新成功。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28A285D7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2075C4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60F47C1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1E4A6F7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FAEAC31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DF554A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7BCA84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2B90E5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70CE437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33FF2EA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2200175C" w14:textId="77777777">
        <w:trPr>
          <w:trHeight w:val="397"/>
        </w:trPr>
        <w:tc>
          <w:tcPr>
            <w:tcW w:w="1696" w:type="dxa"/>
            <w:vAlign w:val="center"/>
          </w:tcPr>
          <w:p w14:paraId="4B10AB9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对象名称</w:t>
            </w:r>
          </w:p>
        </w:tc>
        <w:tc>
          <w:tcPr>
            <w:tcW w:w="1701" w:type="dxa"/>
            <w:vAlign w:val="center"/>
          </w:tcPr>
          <w:p w14:paraId="5994A1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60DCB9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A484A5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25856A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推广管理员</w:t>
            </w:r>
          </w:p>
        </w:tc>
      </w:tr>
      <w:tr w:rsidR="002B13D7" w14:paraId="1C8935D4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88CF91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33CCAE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E421C1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293CCC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CE0D382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6E2D4B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706598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9A45D1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编辑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19504A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点击后打开编辑界面</w:t>
            </w:r>
          </w:p>
        </w:tc>
      </w:tr>
    </w:tbl>
    <w:p w14:paraId="081F15B2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39DDB15" wp14:editId="69EA901E">
            <wp:extent cx="5914390" cy="4057015"/>
            <wp:effectExtent l="0" t="0" r="1016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FDB2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图2.7.7-3</w:t>
      </w:r>
    </w:p>
    <w:p w14:paraId="4E0459B3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17F1FF2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输入查找条件（对象key,对象名称），点击查找按钮，列表显示出查找结果。</w:t>
      </w:r>
    </w:p>
    <w:p w14:paraId="39D6F7FA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06F4061E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66A7ABE2" wp14:editId="4979E6E6">
            <wp:extent cx="5914390" cy="454660"/>
            <wp:effectExtent l="0" t="0" r="1016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6DA3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图2.7.7-4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6E298562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17C9DDA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36494E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3564915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59872799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49EEF05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6E864D08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3146248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AF4AD0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479FD3A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1EF21E63" w14:textId="77777777">
        <w:trPr>
          <w:trHeight w:val="397"/>
        </w:trPr>
        <w:tc>
          <w:tcPr>
            <w:tcW w:w="1696" w:type="dxa"/>
            <w:vAlign w:val="center"/>
          </w:tcPr>
          <w:p w14:paraId="3106FD7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对象key</w:t>
            </w:r>
          </w:p>
        </w:tc>
        <w:tc>
          <w:tcPr>
            <w:tcW w:w="1701" w:type="dxa"/>
            <w:vAlign w:val="center"/>
          </w:tcPr>
          <w:p w14:paraId="743577E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2456D9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7C8A658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646558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z4g8u6ds64cgbl37vyrh.jpg</w:t>
            </w:r>
          </w:p>
        </w:tc>
      </w:tr>
      <w:tr w:rsidR="002B13D7" w14:paraId="0AD1F2C8" w14:textId="77777777">
        <w:trPr>
          <w:trHeight w:val="397"/>
        </w:trPr>
        <w:tc>
          <w:tcPr>
            <w:tcW w:w="1696" w:type="dxa"/>
            <w:vAlign w:val="center"/>
          </w:tcPr>
          <w:p w14:paraId="49848B3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对象名称</w:t>
            </w:r>
          </w:p>
        </w:tc>
        <w:tc>
          <w:tcPr>
            <w:tcW w:w="1701" w:type="dxa"/>
            <w:vAlign w:val="center"/>
          </w:tcPr>
          <w:p w14:paraId="7CDE83B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F70EF07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A8EEC0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4801DE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xxxx.jpg</w:t>
            </w:r>
          </w:p>
        </w:tc>
      </w:tr>
      <w:tr w:rsidR="002B13D7" w14:paraId="7654009D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35B9D7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CB51B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2AE710D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7D7E6E2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06024172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FA8876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F5EC0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11178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645921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1F955D2A" w14:textId="77777777" w:rsidR="002B13D7" w:rsidRDefault="002B13D7">
      <w:pPr>
        <w:ind w:firstLineChars="200" w:firstLine="420"/>
        <w:jc w:val="center"/>
        <w:rPr>
          <w:rFonts w:ascii="微软雅黑" w:eastAsia="微软雅黑" w:hAnsi="微软雅黑" w:cs="微软雅黑"/>
        </w:rPr>
      </w:pPr>
    </w:p>
    <w:p w14:paraId="4023CC91" w14:textId="77777777" w:rsidR="002B13D7" w:rsidRDefault="00426007">
      <w:pPr>
        <w:pStyle w:val="4"/>
        <w:numPr>
          <w:ilvl w:val="3"/>
          <w:numId w:val="3"/>
        </w:num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导出</w:t>
      </w:r>
    </w:p>
    <w:p w14:paraId="386BB0A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点击导出按钮，可以</w:t>
      </w:r>
      <w:r>
        <w:rPr>
          <w:rFonts w:ascii="微软雅黑" w:eastAsia="微软雅黑" w:hAnsi="微软雅黑" w:cs="微软雅黑" w:hint="eastAsia"/>
          <w:color w:val="FF0000"/>
        </w:rPr>
        <w:t>导出当前列表的数据</w:t>
      </w:r>
      <w:r>
        <w:rPr>
          <w:rFonts w:ascii="微软雅黑" w:eastAsia="微软雅黑" w:hAnsi="微软雅黑" w:cs="微软雅黑" w:hint="eastAsia"/>
        </w:rPr>
        <w:t>，保存为xlsx文件。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1C511F4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663D97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F9AA74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B107B6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025BF19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34180DD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F28C6D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A605E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E1DCEF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导出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4899E70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点击导出当前列表的数据，保存为xlsx文件</w:t>
            </w:r>
          </w:p>
        </w:tc>
      </w:tr>
    </w:tbl>
    <w:p w14:paraId="12F97F65" w14:textId="77777777" w:rsidR="002B13D7" w:rsidRDefault="00426007">
      <w:pPr>
        <w:spacing w:line="360" w:lineRule="auto"/>
        <w:rPr>
          <w:ins w:id="91" w:author="无聊的雨人" w:date="2022-11-23T21:51:00Z"/>
          <w:rFonts w:ascii="微软雅黑" w:eastAsia="微软雅黑" w:hAnsi="微软雅黑" w:cs="微软雅黑"/>
          <w:i/>
          <w:iCs/>
          <w:color w:val="FF0000"/>
        </w:rPr>
      </w:pPr>
      <w:ins w:id="92" w:author="无聊的雨人" w:date="2022-11-23T21:51:00Z">
        <w:r>
          <w:rPr>
            <w:rFonts w:ascii="微软雅黑" w:eastAsia="微软雅黑" w:hAnsi="微软雅黑" w:cs="微软雅黑" w:hint="eastAsia"/>
            <w:i/>
            <w:iCs/>
            <w:color w:val="FF0000"/>
          </w:rPr>
          <w:t>未具体说明导出列表什么数据</w:t>
        </w:r>
      </w:ins>
    </w:p>
    <w:p w14:paraId="089908C2" w14:textId="77777777" w:rsidR="002B13D7" w:rsidRDefault="002B13D7">
      <w:pPr>
        <w:jc w:val="left"/>
        <w:rPr>
          <w:rFonts w:ascii="微软雅黑" w:eastAsia="微软雅黑" w:hAnsi="微软雅黑" w:cs="微软雅黑"/>
        </w:rPr>
      </w:pPr>
    </w:p>
    <w:p w14:paraId="71F19D64" w14:textId="77777777" w:rsidR="002B13D7" w:rsidRDefault="00426007">
      <w:pPr>
        <w:pStyle w:val="2"/>
        <w:numPr>
          <w:ilvl w:val="1"/>
          <w:numId w:val="3"/>
        </w:numPr>
        <w:ind w:firstLineChars="200" w:firstLine="56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配置管理</w:t>
      </w:r>
      <w:bookmarkEnd w:id="77"/>
    </w:p>
    <w:p w14:paraId="5D2FF7E4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93" w:name="_Toc19676"/>
      <w:r>
        <w:rPr>
          <w:rFonts w:ascii="微软雅黑" w:eastAsia="微软雅黑" w:hAnsi="微软雅黑" w:cs="微软雅黑" w:hint="eastAsia"/>
        </w:rPr>
        <w:t>商场配置（图2.8.1-1）</w:t>
      </w:r>
      <w:bookmarkEnd w:id="93"/>
    </w:p>
    <w:p w14:paraId="1445DBB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模块说明：配置商场名称，商场地址，地理坐标，联系电话，联系QQ等。</w:t>
      </w:r>
    </w:p>
    <w:p w14:paraId="5709E46D" w14:textId="77777777" w:rsidR="002B13D7" w:rsidRDefault="00426007">
      <w:pPr>
        <w:pStyle w:val="af0"/>
        <w:numPr>
          <w:ilvl w:val="0"/>
          <w:numId w:val="9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填写商场名称（必填），商场地址（必填），地理坐标，联系电话（必填），联系QQ（必填）</w:t>
      </w:r>
    </w:p>
    <w:p w14:paraId="318CFC3F" w14:textId="77777777" w:rsidR="002B13D7" w:rsidRDefault="00426007">
      <w:pPr>
        <w:pStyle w:val="af0"/>
        <w:numPr>
          <w:ilvl w:val="0"/>
          <w:numId w:val="9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点击“确定”按钮，配置成功。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7A8569B5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08B5BD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3F3E3A4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514FB95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6FD2EBE2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6B354CA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76CB4F81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70B5EC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0E49F5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4648BEF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67CC0A2A" w14:textId="77777777">
        <w:trPr>
          <w:trHeight w:val="397"/>
        </w:trPr>
        <w:tc>
          <w:tcPr>
            <w:tcW w:w="1696" w:type="dxa"/>
            <w:vAlign w:val="center"/>
          </w:tcPr>
          <w:p w14:paraId="09B03B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商场名称</w:t>
            </w:r>
          </w:p>
        </w:tc>
        <w:tc>
          <w:tcPr>
            <w:tcW w:w="1701" w:type="dxa"/>
            <w:vAlign w:val="center"/>
          </w:tcPr>
          <w:p w14:paraId="48E1EE7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1E8563D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7E53A2B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69972DF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litemail</w:t>
            </w:r>
          </w:p>
        </w:tc>
      </w:tr>
      <w:tr w:rsidR="002B13D7" w14:paraId="59C3B0B0" w14:textId="77777777">
        <w:trPr>
          <w:trHeight w:val="397"/>
        </w:trPr>
        <w:tc>
          <w:tcPr>
            <w:tcW w:w="1696" w:type="dxa"/>
            <w:vAlign w:val="center"/>
          </w:tcPr>
          <w:p w14:paraId="19AEE3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商场地址</w:t>
            </w:r>
          </w:p>
        </w:tc>
        <w:tc>
          <w:tcPr>
            <w:tcW w:w="1701" w:type="dxa"/>
            <w:vAlign w:val="center"/>
          </w:tcPr>
          <w:p w14:paraId="655A4AB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3F219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09B863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01DEC1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上海市浦东新区xx路xx号</w:t>
            </w:r>
          </w:p>
        </w:tc>
      </w:tr>
      <w:tr w:rsidR="002B13D7" w14:paraId="165D4E7E" w14:textId="77777777">
        <w:trPr>
          <w:trHeight w:val="397"/>
        </w:trPr>
        <w:tc>
          <w:tcPr>
            <w:tcW w:w="1696" w:type="dxa"/>
            <w:vAlign w:val="center"/>
          </w:tcPr>
          <w:p w14:paraId="435E443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地理坐标</w:t>
            </w:r>
          </w:p>
        </w:tc>
        <w:tc>
          <w:tcPr>
            <w:tcW w:w="1701" w:type="dxa"/>
            <w:vAlign w:val="center"/>
          </w:tcPr>
          <w:p w14:paraId="126C525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09EC0D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4558187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FB0A2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121.587839 31.201900</w:t>
            </w:r>
          </w:p>
        </w:tc>
      </w:tr>
      <w:tr w:rsidR="002B13D7" w14:paraId="3D110FBC" w14:textId="77777777">
        <w:trPr>
          <w:trHeight w:val="397"/>
        </w:trPr>
        <w:tc>
          <w:tcPr>
            <w:tcW w:w="1696" w:type="dxa"/>
            <w:vAlign w:val="center"/>
          </w:tcPr>
          <w:p w14:paraId="1498FF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联系电话</w:t>
            </w:r>
          </w:p>
        </w:tc>
        <w:tc>
          <w:tcPr>
            <w:tcW w:w="1701" w:type="dxa"/>
            <w:vAlign w:val="center"/>
          </w:tcPr>
          <w:p w14:paraId="4C8DE5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7A9730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15306A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D7643B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021-9955-5522</w:t>
            </w:r>
          </w:p>
        </w:tc>
      </w:tr>
      <w:tr w:rsidR="002B13D7" w14:paraId="6F71B6EB" w14:textId="77777777">
        <w:trPr>
          <w:trHeight w:val="397"/>
        </w:trPr>
        <w:tc>
          <w:tcPr>
            <w:tcW w:w="1696" w:type="dxa"/>
            <w:vAlign w:val="center"/>
          </w:tcPr>
          <w:p w14:paraId="52957F2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联系QQ</w:t>
            </w:r>
          </w:p>
        </w:tc>
        <w:tc>
          <w:tcPr>
            <w:tcW w:w="1701" w:type="dxa"/>
            <w:vAlign w:val="center"/>
          </w:tcPr>
          <w:p w14:paraId="4C3AFB0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DBD979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3D6E018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403C96C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1270540566</w:t>
            </w:r>
          </w:p>
        </w:tc>
      </w:tr>
      <w:tr w:rsidR="002B13D7" w14:paraId="4154BDC7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788359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1FAF4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73772B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3DC172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AD11FE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B014F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C4E74F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8EAA51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CCB358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点击后保存商场配置信息</w:t>
            </w:r>
          </w:p>
        </w:tc>
      </w:tr>
      <w:tr w:rsidR="002B13D7" w14:paraId="4E3A429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23C2EDE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82D040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200E7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7ABA0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点击后重置为初始状态</w:t>
            </w:r>
          </w:p>
        </w:tc>
      </w:tr>
    </w:tbl>
    <w:p w14:paraId="2C199C1C" w14:textId="77777777" w:rsidR="002B13D7" w:rsidRDefault="002B13D7">
      <w:pPr>
        <w:ind w:firstLineChars="200" w:firstLine="420"/>
        <w:rPr>
          <w:rFonts w:ascii="微软雅黑" w:eastAsia="微软雅黑" w:hAnsi="微软雅黑" w:cs="微软雅黑"/>
        </w:rPr>
      </w:pPr>
    </w:p>
    <w:p w14:paraId="6D869E4F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649BF1AD" wp14:editId="4D9357CF">
            <wp:extent cx="5914390" cy="4057015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291E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图2.8.1-1</w:t>
      </w:r>
    </w:p>
    <w:p w14:paraId="635A5DCE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94" w:name="_Toc30219"/>
      <w:r>
        <w:rPr>
          <w:rFonts w:ascii="微软雅黑" w:eastAsia="微软雅黑" w:hAnsi="微软雅黑" w:cs="微软雅黑" w:hint="eastAsia"/>
        </w:rPr>
        <w:t>运费配置（图2.8.2-1）</w:t>
      </w:r>
      <w:bookmarkEnd w:id="94"/>
    </w:p>
    <w:p w14:paraId="1CCD95F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模块说明：配置运费满减所需最低消费（单位：元），运费满减不足所需运费（单位：元）。</w:t>
      </w:r>
    </w:p>
    <w:p w14:paraId="15FF987A" w14:textId="77777777" w:rsidR="002B13D7" w:rsidRDefault="00426007">
      <w:pPr>
        <w:pStyle w:val="af0"/>
        <w:numPr>
          <w:ilvl w:val="0"/>
          <w:numId w:val="10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填写运费满减所需最低消费（必填），运费满减不足所需运费（必填），</w:t>
      </w:r>
    </w:p>
    <w:p w14:paraId="09892F14" w14:textId="77777777" w:rsidR="002B13D7" w:rsidRDefault="00426007">
      <w:pPr>
        <w:pStyle w:val="af0"/>
        <w:numPr>
          <w:ilvl w:val="0"/>
          <w:numId w:val="10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点击“确定”按钮，配置成功。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7B1F6BBC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6EDFD2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1BABC4F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27AEE1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19DC78B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F75158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49C82DE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1F9661A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72DBA0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6046A7B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309132D9" w14:textId="77777777">
        <w:trPr>
          <w:trHeight w:val="397"/>
        </w:trPr>
        <w:tc>
          <w:tcPr>
            <w:tcW w:w="1696" w:type="dxa"/>
            <w:vAlign w:val="center"/>
          </w:tcPr>
          <w:p w14:paraId="6CFCD6B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运费满减所需最低消费</w:t>
            </w:r>
          </w:p>
        </w:tc>
        <w:tc>
          <w:tcPr>
            <w:tcW w:w="1701" w:type="dxa"/>
            <w:vAlign w:val="center"/>
          </w:tcPr>
          <w:p w14:paraId="3AC625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E9FB5E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30128C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52A8CB6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50</w:t>
            </w:r>
          </w:p>
        </w:tc>
      </w:tr>
      <w:tr w:rsidR="002B13D7" w14:paraId="40E69E34" w14:textId="77777777">
        <w:trPr>
          <w:trHeight w:val="397"/>
        </w:trPr>
        <w:tc>
          <w:tcPr>
            <w:tcW w:w="1696" w:type="dxa"/>
            <w:vAlign w:val="center"/>
          </w:tcPr>
          <w:p w14:paraId="4D587A4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运费满减不足所需运费</w:t>
            </w:r>
          </w:p>
        </w:tc>
        <w:tc>
          <w:tcPr>
            <w:tcW w:w="1701" w:type="dxa"/>
            <w:vAlign w:val="center"/>
          </w:tcPr>
          <w:p w14:paraId="565818F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CC36C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036200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7777904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8</w:t>
            </w:r>
          </w:p>
        </w:tc>
      </w:tr>
      <w:tr w:rsidR="002B13D7" w14:paraId="608D8AF1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A50038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1AA4860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4B6533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51A275C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06EEC6B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311821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5BAF5A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706FEB2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109C1F7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点击后保存运费配置信息</w:t>
            </w:r>
          </w:p>
        </w:tc>
      </w:tr>
      <w:tr w:rsidR="002B13D7" w14:paraId="1217A26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A70B1D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0627C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D5B01E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676468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点击后重置为初始状态</w:t>
            </w:r>
          </w:p>
        </w:tc>
      </w:tr>
    </w:tbl>
    <w:p w14:paraId="2FBD30A4" w14:textId="77777777" w:rsidR="002B13D7" w:rsidRDefault="002B13D7">
      <w:pPr>
        <w:ind w:firstLineChars="200" w:firstLine="420"/>
        <w:rPr>
          <w:rFonts w:ascii="微软雅黑" w:eastAsia="微软雅黑" w:hAnsi="微软雅黑" w:cs="微软雅黑"/>
        </w:rPr>
      </w:pPr>
    </w:p>
    <w:p w14:paraId="07FFCF69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289C7180" wp14:editId="14BAF20D">
            <wp:extent cx="5914390" cy="4057015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9BB9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图2.8.2-1</w:t>
      </w:r>
    </w:p>
    <w:p w14:paraId="40970B55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95" w:name="_Toc12566"/>
      <w:r>
        <w:rPr>
          <w:rFonts w:ascii="微软雅黑" w:eastAsia="微软雅黑" w:hAnsi="微软雅黑" w:cs="微软雅黑" w:hint="eastAsia"/>
        </w:rPr>
        <w:t>订单配置（图2.8.3-1）</w:t>
      </w:r>
      <w:bookmarkEnd w:id="95"/>
    </w:p>
    <w:p w14:paraId="7D9A90E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模块说明：配置订单用户未付款超时时间（单位：分钟），未确认收货超时时间（（单位：天），未评价商品超时取消资格的时间（单位：天）。</w:t>
      </w:r>
    </w:p>
    <w:p w14:paraId="2DB68DCB" w14:textId="77777777" w:rsidR="002B13D7" w:rsidRDefault="00426007">
      <w:pPr>
        <w:pStyle w:val="af0"/>
        <w:numPr>
          <w:ilvl w:val="0"/>
          <w:numId w:val="11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填写配置订单用户未付款超时时间（必填），未确认收货超时时间（（必填），未评价商品超时取消资格的时间（必填），</w:t>
      </w:r>
    </w:p>
    <w:p w14:paraId="4F6A797D" w14:textId="77777777" w:rsidR="002B13D7" w:rsidRDefault="00426007">
      <w:pPr>
        <w:pStyle w:val="af0"/>
        <w:numPr>
          <w:ilvl w:val="0"/>
          <w:numId w:val="11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点击“确定”按钮，配置成功。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3A3ACC11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42C39AF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651C8E1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138396B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02324439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CB3883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0E7E3A6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1B92EB0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E4EC66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5F1D4D7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E058224" w14:textId="77777777">
        <w:trPr>
          <w:trHeight w:val="397"/>
        </w:trPr>
        <w:tc>
          <w:tcPr>
            <w:tcW w:w="1696" w:type="dxa"/>
            <w:vAlign w:val="center"/>
          </w:tcPr>
          <w:p w14:paraId="5D6FFE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用户下单后超时</w:t>
            </w:r>
          </w:p>
        </w:tc>
        <w:tc>
          <w:tcPr>
            <w:tcW w:w="1701" w:type="dxa"/>
            <w:vAlign w:val="center"/>
          </w:tcPr>
          <w:p w14:paraId="2C8AD12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648691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198978A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49E76B2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30</w:t>
            </w:r>
          </w:p>
        </w:tc>
      </w:tr>
      <w:tr w:rsidR="002B13D7" w14:paraId="7293CCF7" w14:textId="77777777">
        <w:trPr>
          <w:trHeight w:val="397"/>
        </w:trPr>
        <w:tc>
          <w:tcPr>
            <w:tcW w:w="1696" w:type="dxa"/>
            <w:vAlign w:val="center"/>
          </w:tcPr>
          <w:p w14:paraId="445E7EE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订单发货后超期</w:t>
            </w:r>
          </w:p>
        </w:tc>
        <w:tc>
          <w:tcPr>
            <w:tcW w:w="1701" w:type="dxa"/>
            <w:vAlign w:val="center"/>
          </w:tcPr>
          <w:p w14:paraId="783796B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79D13A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3007407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2141C0F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7</w:t>
            </w:r>
          </w:p>
        </w:tc>
      </w:tr>
      <w:tr w:rsidR="002B13D7" w14:paraId="5CCF0C3B" w14:textId="77777777">
        <w:trPr>
          <w:trHeight w:val="397"/>
        </w:trPr>
        <w:tc>
          <w:tcPr>
            <w:tcW w:w="1696" w:type="dxa"/>
            <w:vAlign w:val="center"/>
          </w:tcPr>
          <w:p w14:paraId="2B2B23C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确认收货后超期</w:t>
            </w:r>
          </w:p>
        </w:tc>
        <w:tc>
          <w:tcPr>
            <w:tcW w:w="1701" w:type="dxa"/>
            <w:vAlign w:val="center"/>
          </w:tcPr>
          <w:p w14:paraId="31077F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7A1EAB2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9B561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6E66120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7</w:t>
            </w:r>
          </w:p>
        </w:tc>
      </w:tr>
      <w:tr w:rsidR="002B13D7" w14:paraId="6D1E6C7F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0E15245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C20604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11A0D2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3F77AC6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55D402B0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33525F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68FF63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8A4AA3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50227A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点击后保存订单配置信息</w:t>
            </w:r>
          </w:p>
        </w:tc>
      </w:tr>
      <w:tr w:rsidR="002B13D7" w14:paraId="25B0AA36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177F32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1B8EC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E428FF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A9AF4D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点击后重置为初始状态</w:t>
            </w:r>
          </w:p>
        </w:tc>
      </w:tr>
    </w:tbl>
    <w:p w14:paraId="057EB110" w14:textId="77777777" w:rsidR="002B13D7" w:rsidRDefault="002B13D7">
      <w:pPr>
        <w:rPr>
          <w:rFonts w:ascii="微软雅黑" w:eastAsia="微软雅黑" w:hAnsi="微软雅黑" w:cs="微软雅黑"/>
        </w:rPr>
      </w:pPr>
    </w:p>
    <w:p w14:paraId="685B6550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  <w:b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62E49930" wp14:editId="76D5B6AD">
            <wp:extent cx="5914390" cy="4057015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983D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图2.8.3-1</w:t>
      </w:r>
    </w:p>
    <w:p w14:paraId="69BF1E65" w14:textId="77777777" w:rsidR="002B13D7" w:rsidRDefault="00426007">
      <w:pPr>
        <w:pStyle w:val="3"/>
        <w:numPr>
          <w:ilvl w:val="2"/>
          <w:numId w:val="3"/>
        </w:numPr>
        <w:rPr>
          <w:rFonts w:ascii="微软雅黑" w:eastAsia="微软雅黑" w:hAnsi="微软雅黑" w:cs="微软雅黑"/>
        </w:rPr>
      </w:pPr>
      <w:bookmarkStart w:id="96" w:name="_Toc24094"/>
      <w:r>
        <w:rPr>
          <w:rFonts w:ascii="微软雅黑" w:eastAsia="微软雅黑" w:hAnsi="微软雅黑" w:cs="微软雅黑" w:hint="eastAsia"/>
        </w:rPr>
        <w:t>显示配置（图2.8.4-1）</w:t>
      </w:r>
      <w:bookmarkEnd w:id="96"/>
    </w:p>
    <w:p w14:paraId="63FDF868" w14:textId="77777777" w:rsidR="002B13D7" w:rsidRDefault="00426007">
      <w:pPr>
        <w:pStyle w:val="4"/>
        <w:numPr>
          <w:ilvl w:val="3"/>
          <w:numId w:val="3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首页配置（图2.8.4-1）</w:t>
      </w:r>
    </w:p>
    <w:p w14:paraId="212FA75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模块说明：配置新品首发栏目商品显示数量（单位：个），人气推荐栏目商品显示数量（单位：个），品牌制造商直供栏目品牌商显示数量（单位：个），专题精选栏目显示数量（单位：个）。</w:t>
      </w:r>
    </w:p>
    <w:p w14:paraId="3C3299BB" w14:textId="77777777" w:rsidR="002B13D7" w:rsidRDefault="00426007">
      <w:pPr>
        <w:pStyle w:val="af0"/>
        <w:numPr>
          <w:ilvl w:val="0"/>
          <w:numId w:val="12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点击“首页配置”，填写新品首发栏目商品显示数量（必填），人气推荐栏目商品显示数量（必填），品牌制造商直供栏目品牌商显示数量（必填），专题精选栏目显示数量（必填），</w:t>
      </w:r>
    </w:p>
    <w:p w14:paraId="7C406376" w14:textId="77777777" w:rsidR="002B13D7" w:rsidRDefault="00426007">
      <w:pPr>
        <w:pStyle w:val="af0"/>
        <w:numPr>
          <w:ilvl w:val="0"/>
          <w:numId w:val="12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点击“确定”按钮，配置成功。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7ED36225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4D349F7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76D6DD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2C02B48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7A7ABA67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0E6928DE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7351973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1C2275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71012C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5513FA6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569B487F" w14:textId="77777777">
        <w:trPr>
          <w:trHeight w:val="397"/>
        </w:trPr>
        <w:tc>
          <w:tcPr>
            <w:tcW w:w="1696" w:type="dxa"/>
            <w:vAlign w:val="center"/>
          </w:tcPr>
          <w:p w14:paraId="514DF1F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新品首发栏目商品显示数量</w:t>
            </w:r>
          </w:p>
        </w:tc>
        <w:tc>
          <w:tcPr>
            <w:tcW w:w="1701" w:type="dxa"/>
            <w:vAlign w:val="center"/>
          </w:tcPr>
          <w:p w14:paraId="36483D9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0C70824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5343D51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6C5366C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6</w:t>
            </w:r>
          </w:p>
        </w:tc>
      </w:tr>
      <w:tr w:rsidR="002B13D7" w14:paraId="6A3D3DF0" w14:textId="77777777">
        <w:trPr>
          <w:trHeight w:val="397"/>
        </w:trPr>
        <w:tc>
          <w:tcPr>
            <w:tcW w:w="1696" w:type="dxa"/>
            <w:vAlign w:val="center"/>
          </w:tcPr>
          <w:p w14:paraId="1E39066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人气推荐栏目商品显示数量</w:t>
            </w:r>
          </w:p>
        </w:tc>
        <w:tc>
          <w:tcPr>
            <w:tcW w:w="1701" w:type="dxa"/>
            <w:vAlign w:val="center"/>
          </w:tcPr>
          <w:p w14:paraId="0CB693B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534D196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√</w:t>
            </w:r>
          </w:p>
        </w:tc>
        <w:tc>
          <w:tcPr>
            <w:tcW w:w="2689" w:type="dxa"/>
            <w:vAlign w:val="center"/>
          </w:tcPr>
          <w:p w14:paraId="4FD4B3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2E00A81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6</w:t>
            </w:r>
          </w:p>
        </w:tc>
      </w:tr>
      <w:tr w:rsidR="002B13D7" w14:paraId="2B1FF342" w14:textId="77777777">
        <w:trPr>
          <w:trHeight w:val="397"/>
        </w:trPr>
        <w:tc>
          <w:tcPr>
            <w:tcW w:w="1696" w:type="dxa"/>
            <w:vAlign w:val="center"/>
          </w:tcPr>
          <w:p w14:paraId="4A7E1A3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品牌制造商直供栏目品牌商显示数量</w:t>
            </w:r>
          </w:p>
        </w:tc>
        <w:tc>
          <w:tcPr>
            <w:tcW w:w="1701" w:type="dxa"/>
            <w:vAlign w:val="center"/>
          </w:tcPr>
          <w:p w14:paraId="62C1B89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3CD3E45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7EC4CE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2F50001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4</w:t>
            </w:r>
          </w:p>
        </w:tc>
      </w:tr>
      <w:tr w:rsidR="002B13D7" w14:paraId="5CA621C9" w14:textId="77777777">
        <w:trPr>
          <w:trHeight w:val="397"/>
        </w:trPr>
        <w:tc>
          <w:tcPr>
            <w:tcW w:w="1696" w:type="dxa"/>
            <w:vAlign w:val="center"/>
          </w:tcPr>
          <w:p w14:paraId="03C3E55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专题精选栏目显示数量</w:t>
            </w:r>
          </w:p>
        </w:tc>
        <w:tc>
          <w:tcPr>
            <w:tcW w:w="1701" w:type="dxa"/>
            <w:vAlign w:val="center"/>
          </w:tcPr>
          <w:p w14:paraId="0D424DE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43B3E7E5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67D4068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不限</w:t>
            </w:r>
          </w:p>
        </w:tc>
        <w:tc>
          <w:tcPr>
            <w:tcW w:w="2079" w:type="dxa"/>
            <w:gridSpan w:val="2"/>
            <w:vAlign w:val="center"/>
          </w:tcPr>
          <w:p w14:paraId="4C0AFD59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4</w:t>
            </w:r>
          </w:p>
        </w:tc>
      </w:tr>
      <w:tr w:rsidR="002B13D7" w14:paraId="6B75A0FA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6C6B0FC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2495DD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33A220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6DD04F0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12C6852A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AAD8F6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F62601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C0E3D9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首页配置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595E53E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点击后显示首页配置信息</w:t>
            </w:r>
          </w:p>
        </w:tc>
      </w:tr>
      <w:tr w:rsidR="002B13D7" w14:paraId="2D180FEA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64EF5C7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DBB5AF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279E44E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DC5ECB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点击后保存首页配置信息</w:t>
            </w:r>
          </w:p>
        </w:tc>
      </w:tr>
      <w:tr w:rsidR="002B13D7" w14:paraId="7AFD6387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0F27443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70710BBB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3BDBFA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12B739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点击后重置为初始状态</w:t>
            </w:r>
          </w:p>
        </w:tc>
      </w:tr>
    </w:tbl>
    <w:p w14:paraId="65E03AC9" w14:textId="77777777" w:rsidR="002B13D7" w:rsidRDefault="002B13D7">
      <w:pPr>
        <w:rPr>
          <w:rFonts w:ascii="微软雅黑" w:eastAsia="微软雅黑" w:hAnsi="微软雅黑" w:cs="微软雅黑"/>
        </w:rPr>
      </w:pPr>
    </w:p>
    <w:p w14:paraId="663C296D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FCE0ECB" wp14:editId="1F1A7D01">
            <wp:extent cx="5914390" cy="38023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563A618F" wp14:editId="18BD8EC2">
            <wp:extent cx="5702935" cy="3911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4319" cy="39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6D5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图2.8.4-1</w:t>
      </w:r>
    </w:p>
    <w:p w14:paraId="155A4300" w14:textId="77777777" w:rsidR="002B13D7" w:rsidRDefault="00426007">
      <w:pPr>
        <w:pStyle w:val="4"/>
        <w:numPr>
          <w:ilvl w:val="3"/>
          <w:numId w:val="3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其他配置（图2.8.4-2）（暂无功能）</w:t>
      </w:r>
    </w:p>
    <w:p w14:paraId="42C924A0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模块说明：配置其他配置。</w:t>
      </w:r>
    </w:p>
    <w:p w14:paraId="398EEEDC" w14:textId="77777777" w:rsidR="002B13D7" w:rsidRDefault="00426007">
      <w:pPr>
        <w:pStyle w:val="af0"/>
        <w:numPr>
          <w:ilvl w:val="0"/>
          <w:numId w:val="13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点击“其他配置”，选择商品分享功能的开关，</w:t>
      </w:r>
    </w:p>
    <w:p w14:paraId="3B6E3481" w14:textId="77777777" w:rsidR="002B13D7" w:rsidRDefault="00426007">
      <w:pPr>
        <w:pStyle w:val="af0"/>
        <w:numPr>
          <w:ilvl w:val="0"/>
          <w:numId w:val="13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点击确定配置成功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7EA42410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0DE116C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0F328E1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2181764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1B259FD0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7A086D93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306092AB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03E7841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63C405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721E9A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F19F28E" w14:textId="77777777">
        <w:trPr>
          <w:trHeight w:val="397"/>
        </w:trPr>
        <w:tc>
          <w:tcPr>
            <w:tcW w:w="1696" w:type="dxa"/>
            <w:vAlign w:val="center"/>
          </w:tcPr>
          <w:p w14:paraId="0D70B36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商品分享功能</w:t>
            </w:r>
          </w:p>
        </w:tc>
        <w:tc>
          <w:tcPr>
            <w:tcW w:w="1701" w:type="dxa"/>
            <w:vAlign w:val="center"/>
          </w:tcPr>
          <w:p w14:paraId="37A00D4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布尔值</w:t>
            </w:r>
          </w:p>
        </w:tc>
        <w:tc>
          <w:tcPr>
            <w:tcW w:w="1276" w:type="dxa"/>
            <w:vAlign w:val="center"/>
          </w:tcPr>
          <w:p w14:paraId="122B1F5D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1B5EE4D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选择开关</w:t>
            </w:r>
          </w:p>
        </w:tc>
        <w:tc>
          <w:tcPr>
            <w:tcW w:w="2079" w:type="dxa"/>
            <w:gridSpan w:val="2"/>
            <w:vAlign w:val="center"/>
          </w:tcPr>
          <w:p w14:paraId="227DCC79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</w:tr>
      <w:tr w:rsidR="002B13D7" w14:paraId="2C1DE85D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317B1F0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5B63446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0A435DD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5572B1D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6D5DE57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12680E6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3CFD5E5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5F19BA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其他配置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79091B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点击后显示其他配置信息</w:t>
            </w:r>
          </w:p>
        </w:tc>
      </w:tr>
      <w:tr w:rsidR="002B13D7" w14:paraId="0CA6FE91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638892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01F27A4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E4AD3B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确定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27A8AAA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点击后保存其他配置信息</w:t>
            </w:r>
          </w:p>
        </w:tc>
      </w:tr>
      <w:tr w:rsidR="002B13D7" w14:paraId="4A8371F4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7D80C1D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F9A162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65517C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取消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02246D5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点击后重置为初始状态</w:t>
            </w:r>
          </w:p>
        </w:tc>
      </w:tr>
    </w:tbl>
    <w:p w14:paraId="2FB78532" w14:textId="77777777" w:rsidR="002B13D7" w:rsidRDefault="002B13D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</w:p>
    <w:p w14:paraId="2E7D9AB1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3B1A59DB" wp14:editId="7CF5F4EE">
            <wp:extent cx="5914390" cy="3802380"/>
            <wp:effectExtent l="0" t="0" r="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55BD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图2.8.4-2</w:t>
      </w:r>
    </w:p>
    <w:p w14:paraId="7279FA8A" w14:textId="77777777" w:rsidR="002B13D7" w:rsidRDefault="00426007">
      <w:pPr>
        <w:pStyle w:val="2"/>
        <w:numPr>
          <w:ilvl w:val="1"/>
          <w:numId w:val="3"/>
        </w:numPr>
        <w:ind w:firstLineChars="200" w:firstLine="560"/>
        <w:rPr>
          <w:rFonts w:ascii="微软雅黑" w:eastAsia="微软雅黑" w:hAnsi="微软雅黑" w:cs="微软雅黑"/>
        </w:rPr>
      </w:pPr>
      <w:bookmarkStart w:id="97" w:name="_Toc30396"/>
      <w:r>
        <w:rPr>
          <w:rFonts w:ascii="微软雅黑" w:eastAsia="微软雅黑" w:hAnsi="微软雅黑" w:cs="微软雅黑" w:hint="eastAsia"/>
        </w:rPr>
        <w:t>统计报表</w:t>
      </w:r>
      <w:bookmarkEnd w:id="97"/>
    </w:p>
    <w:p w14:paraId="4C8D79E4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98" w:name="_Toc24369"/>
      <w:r>
        <w:rPr>
          <w:rFonts w:ascii="微软雅黑" w:eastAsia="微软雅黑" w:hAnsi="微软雅黑" w:cs="微软雅黑" w:hint="eastAsia"/>
        </w:rPr>
        <w:t>用户统计（图2.9.1-1）</w:t>
      </w:r>
      <w:bookmarkEnd w:id="98"/>
    </w:p>
    <w:p w14:paraId="6A8A001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模块说明：查看用户增长统计</w:t>
      </w:r>
    </w:p>
    <w:p w14:paraId="4B331BAC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数据项：用户增长数。</w:t>
      </w:r>
    </w:p>
    <w:p w14:paraId="02B965BD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02C24E84" wp14:editId="734AE1C3">
            <wp:extent cx="5914390" cy="4057015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A561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图2.9.1-1</w:t>
      </w:r>
    </w:p>
    <w:p w14:paraId="6B554A09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99" w:name="_Toc6805"/>
      <w:r>
        <w:rPr>
          <w:rFonts w:ascii="微软雅黑" w:eastAsia="微软雅黑" w:hAnsi="微软雅黑" w:cs="微软雅黑" w:hint="eastAsia"/>
        </w:rPr>
        <w:t>订单统计（图2.9.2-1）</w:t>
      </w:r>
      <w:bookmarkEnd w:id="99"/>
    </w:p>
    <w:p w14:paraId="42063D45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模块说明：查看订单统计。</w:t>
      </w:r>
    </w:p>
    <w:p w14:paraId="04695F9B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数据项：订单量，下单用户，订单总额，客单价。</w:t>
      </w:r>
    </w:p>
    <w:p w14:paraId="59856120" w14:textId="77777777" w:rsidR="002B13D7" w:rsidRDefault="002B13D7">
      <w:pPr>
        <w:ind w:firstLineChars="200" w:firstLine="420"/>
        <w:jc w:val="center"/>
        <w:rPr>
          <w:rFonts w:ascii="微软雅黑" w:eastAsia="微软雅黑" w:hAnsi="微软雅黑" w:cs="微软雅黑"/>
        </w:rPr>
      </w:pPr>
    </w:p>
    <w:p w14:paraId="6CEBDBB8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1AC3DE72" wp14:editId="6739757B">
            <wp:extent cx="5914390" cy="4057015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0C8B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图2.9.2-1</w:t>
      </w:r>
    </w:p>
    <w:p w14:paraId="0642FD27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100" w:name="_Toc10002"/>
      <w:r>
        <w:rPr>
          <w:rFonts w:ascii="微软雅黑" w:eastAsia="微软雅黑" w:hAnsi="微软雅黑" w:cs="微软雅黑" w:hint="eastAsia"/>
        </w:rPr>
        <w:t>商品统计（图2.9.3-1）</w:t>
      </w:r>
      <w:bookmarkEnd w:id="100"/>
    </w:p>
    <w:p w14:paraId="52F66DAD" w14:textId="77777777" w:rsidR="002B13D7" w:rsidRDefault="002B13D7">
      <w:pPr>
        <w:ind w:firstLineChars="200" w:firstLine="420"/>
        <w:jc w:val="center"/>
        <w:rPr>
          <w:rFonts w:ascii="微软雅黑" w:eastAsia="微软雅黑" w:hAnsi="微软雅黑" w:cs="微软雅黑"/>
        </w:rPr>
      </w:pPr>
    </w:p>
    <w:p w14:paraId="52DA5BA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模块说明：查看商品统计。</w:t>
      </w:r>
    </w:p>
    <w:p w14:paraId="1DFA7B98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数据项：订单量，下单货品数量，下单货品总额。</w:t>
      </w:r>
    </w:p>
    <w:p w14:paraId="2D6447F8" w14:textId="77777777" w:rsidR="002B13D7" w:rsidRDefault="00426007">
      <w:pPr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225CE71F" wp14:editId="611B5844">
            <wp:extent cx="5914390" cy="4057015"/>
            <wp:effectExtent l="0" t="0" r="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AF16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图2.9.3-1</w:t>
      </w:r>
    </w:p>
    <w:p w14:paraId="092ECF77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101" w:name="_Toc11983"/>
      <w:r>
        <w:rPr>
          <w:rFonts w:ascii="微软雅黑" w:eastAsia="微软雅黑" w:hAnsi="微软雅黑" w:cs="微软雅黑" w:hint="eastAsia"/>
        </w:rPr>
        <w:t>首页数据展示</w:t>
      </w:r>
      <w:bookmarkEnd w:id="101"/>
    </w:p>
    <w:p w14:paraId="63D9AE1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模块说明：查看首页显示统计数据。</w:t>
      </w:r>
    </w:p>
    <w:p w14:paraId="30F7B7F7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首页显示用户数量，商品数量，货品数量，订单数量图2.9.4-1。</w:t>
      </w:r>
    </w:p>
    <w:p w14:paraId="2A5946E3" w14:textId="77777777" w:rsidR="002B13D7" w:rsidRDefault="00426007">
      <w:pPr>
        <w:tabs>
          <w:tab w:val="left" w:pos="1715"/>
        </w:tabs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ab/>
      </w: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711617E5" wp14:editId="779F9B4F">
            <wp:extent cx="5914390" cy="4057015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493B" w14:textId="77777777" w:rsidR="002B13D7" w:rsidRDefault="00426007">
      <w:pPr>
        <w:tabs>
          <w:tab w:val="left" w:pos="1715"/>
        </w:tabs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图2.9.4-1</w:t>
      </w:r>
    </w:p>
    <w:p w14:paraId="5263434F" w14:textId="77777777" w:rsidR="002B13D7" w:rsidRDefault="00426007">
      <w:pPr>
        <w:pStyle w:val="3"/>
        <w:numPr>
          <w:ilvl w:val="2"/>
          <w:numId w:val="3"/>
        </w:numPr>
        <w:ind w:firstLineChars="200" w:firstLine="480"/>
        <w:rPr>
          <w:rFonts w:ascii="微软雅黑" w:eastAsia="微软雅黑" w:hAnsi="微软雅黑" w:cs="微软雅黑"/>
        </w:rPr>
      </w:pPr>
      <w:bookmarkStart w:id="102" w:name="_Toc5221"/>
      <w:r>
        <w:rPr>
          <w:rFonts w:ascii="微软雅黑" w:eastAsia="微软雅黑" w:hAnsi="微软雅黑" w:cs="微软雅黑" w:hint="eastAsia"/>
        </w:rPr>
        <w:t>通知中心</w:t>
      </w:r>
      <w:bookmarkEnd w:id="102"/>
    </w:p>
    <w:p w14:paraId="451A1699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模块说明：查看管理员添加的通知。</w:t>
      </w:r>
    </w:p>
    <w:p w14:paraId="14E1D0D0" w14:textId="77777777" w:rsidR="002B13D7" w:rsidRDefault="00426007">
      <w:pPr>
        <w:spacing w:line="360" w:lineRule="auto"/>
        <w:ind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点击右上角出通知图标进入通知中心页面（图2.9.5-1）。</w:t>
      </w:r>
    </w:p>
    <w:p w14:paraId="36147E40" w14:textId="77777777" w:rsidR="002B13D7" w:rsidRDefault="00426007">
      <w:pPr>
        <w:spacing w:line="360" w:lineRule="auto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41160DED" wp14:editId="06210A0E">
            <wp:extent cx="5914390" cy="3802380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2A0D" w14:textId="77777777" w:rsidR="002B13D7" w:rsidRDefault="00426007">
      <w:pPr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图2.9.5-1</w:t>
      </w:r>
    </w:p>
    <w:p w14:paraId="5E261587" w14:textId="77777777" w:rsidR="002B13D7" w:rsidRDefault="00426007">
      <w:pPr>
        <w:pStyle w:val="4"/>
        <w:numPr>
          <w:ilvl w:val="3"/>
          <w:numId w:val="3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查找</w:t>
      </w:r>
    </w:p>
    <w:p w14:paraId="7614CFF4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输入查找条件（操作管理员），点击查找按钮，列表显示出查找结果。</w:t>
      </w:r>
    </w:p>
    <w:p w14:paraId="177AC3C5" w14:textId="77777777" w:rsidR="002B13D7" w:rsidRDefault="00426007">
      <w:pPr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C8B5D1B" wp14:editId="497F9A1E">
            <wp:extent cx="3352800" cy="561975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76B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图2.9.5-2</w:t>
      </w:r>
    </w:p>
    <w:p w14:paraId="4FB61F51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列表显示数据：通知标题，通知时间，通知状态。</w:t>
      </w:r>
    </w:p>
    <w:p w14:paraId="18DC5266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通知状态：已读，未读。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2689"/>
        <w:gridCol w:w="1942"/>
        <w:gridCol w:w="137"/>
      </w:tblGrid>
      <w:tr w:rsidR="002B13D7" w14:paraId="588BB9A9" w14:textId="77777777">
        <w:trPr>
          <w:gridAfter w:val="1"/>
          <w:wAfter w:w="137" w:type="dxa"/>
          <w:trHeight w:val="397"/>
        </w:trPr>
        <w:tc>
          <w:tcPr>
            <w:tcW w:w="1696" w:type="dxa"/>
            <w:vMerge w:val="restart"/>
            <w:shd w:val="clear" w:color="auto" w:fill="EDEDED" w:themeFill="accent3" w:themeFillTint="33"/>
            <w:vAlign w:val="center"/>
          </w:tcPr>
          <w:p w14:paraId="5751E31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字段</w:t>
            </w:r>
          </w:p>
        </w:tc>
        <w:tc>
          <w:tcPr>
            <w:tcW w:w="1701" w:type="dxa"/>
            <w:vMerge w:val="restart"/>
            <w:shd w:val="clear" w:color="auto" w:fill="EDEDED" w:themeFill="accent3" w:themeFillTint="33"/>
            <w:vAlign w:val="center"/>
          </w:tcPr>
          <w:p w14:paraId="7B814FCD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数据类型</w:t>
            </w:r>
          </w:p>
        </w:tc>
        <w:tc>
          <w:tcPr>
            <w:tcW w:w="5907" w:type="dxa"/>
            <w:gridSpan w:val="3"/>
            <w:shd w:val="clear" w:color="auto" w:fill="EDEDED" w:themeFill="accent3" w:themeFillTint="33"/>
            <w:vAlign w:val="center"/>
          </w:tcPr>
          <w:p w14:paraId="2ADF6E00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要求</w:t>
            </w:r>
          </w:p>
        </w:tc>
      </w:tr>
      <w:tr w:rsidR="002B13D7" w14:paraId="690DD685" w14:textId="77777777">
        <w:trPr>
          <w:trHeight w:val="397"/>
        </w:trPr>
        <w:tc>
          <w:tcPr>
            <w:tcW w:w="1696" w:type="dxa"/>
            <w:vMerge/>
            <w:shd w:val="clear" w:color="auto" w:fill="EDEDED" w:themeFill="accent3" w:themeFillTint="33"/>
            <w:vAlign w:val="center"/>
          </w:tcPr>
          <w:p w14:paraId="035E631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701" w:type="dxa"/>
            <w:vMerge/>
            <w:shd w:val="clear" w:color="auto" w:fill="EDEDED" w:themeFill="accent3" w:themeFillTint="33"/>
            <w:vAlign w:val="center"/>
          </w:tcPr>
          <w:p w14:paraId="570B080C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1276" w:type="dxa"/>
            <w:shd w:val="clear" w:color="auto" w:fill="EDEDED" w:themeFill="accent3" w:themeFillTint="33"/>
            <w:vAlign w:val="center"/>
          </w:tcPr>
          <w:p w14:paraId="5D4086C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必填</w:t>
            </w:r>
          </w:p>
        </w:tc>
        <w:tc>
          <w:tcPr>
            <w:tcW w:w="2689" w:type="dxa"/>
            <w:shd w:val="clear" w:color="auto" w:fill="EDEDED" w:themeFill="accent3" w:themeFillTint="33"/>
            <w:vAlign w:val="center"/>
          </w:tcPr>
          <w:p w14:paraId="0F7F790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规则</w:t>
            </w:r>
          </w:p>
        </w:tc>
        <w:tc>
          <w:tcPr>
            <w:tcW w:w="2079" w:type="dxa"/>
            <w:gridSpan w:val="2"/>
            <w:shd w:val="clear" w:color="auto" w:fill="EDEDED" w:themeFill="accent3" w:themeFillTint="33"/>
            <w:vAlign w:val="center"/>
          </w:tcPr>
          <w:p w14:paraId="2851E6B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举例</w:t>
            </w:r>
          </w:p>
        </w:tc>
      </w:tr>
      <w:tr w:rsidR="002B13D7" w14:paraId="4A82F883" w14:textId="77777777">
        <w:trPr>
          <w:trHeight w:val="397"/>
        </w:trPr>
        <w:tc>
          <w:tcPr>
            <w:tcW w:w="1696" w:type="dxa"/>
            <w:vAlign w:val="center"/>
          </w:tcPr>
          <w:p w14:paraId="52EBA1CE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标题关键字</w:t>
            </w:r>
          </w:p>
        </w:tc>
        <w:tc>
          <w:tcPr>
            <w:tcW w:w="1701" w:type="dxa"/>
            <w:vAlign w:val="center"/>
          </w:tcPr>
          <w:p w14:paraId="34AB2E7C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字符型</w:t>
            </w:r>
          </w:p>
        </w:tc>
        <w:tc>
          <w:tcPr>
            <w:tcW w:w="1276" w:type="dxa"/>
            <w:vAlign w:val="center"/>
          </w:tcPr>
          <w:p w14:paraId="26230BF0" w14:textId="77777777" w:rsidR="002B13D7" w:rsidRDefault="002B13D7">
            <w:pPr>
              <w:jc w:val="center"/>
              <w:rPr>
                <w:rFonts w:ascii="微软雅黑" w:eastAsia="微软雅黑" w:hAnsi="微软雅黑" w:cs="微软雅黑"/>
              </w:rPr>
            </w:pPr>
          </w:p>
        </w:tc>
        <w:tc>
          <w:tcPr>
            <w:tcW w:w="2689" w:type="dxa"/>
            <w:vAlign w:val="center"/>
          </w:tcPr>
          <w:p w14:paraId="298DB53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无</w:t>
            </w:r>
          </w:p>
        </w:tc>
        <w:tc>
          <w:tcPr>
            <w:tcW w:w="2079" w:type="dxa"/>
            <w:gridSpan w:val="2"/>
            <w:vAlign w:val="center"/>
          </w:tcPr>
          <w:p w14:paraId="3C6D5C8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某某通知</w:t>
            </w:r>
          </w:p>
        </w:tc>
      </w:tr>
      <w:tr w:rsidR="002B13D7" w14:paraId="3058AB83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1D849B2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0340C75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672B1EF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gridSpan w:val="3"/>
            <w:shd w:val="clear" w:color="auto" w:fill="E7E6E6" w:themeFill="background2"/>
            <w:vAlign w:val="center"/>
          </w:tcPr>
          <w:p w14:paraId="7C5051A2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7C4FF9FF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54B89D9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981FA3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A6862A7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查找</w:t>
            </w:r>
          </w:p>
        </w:tc>
        <w:tc>
          <w:tcPr>
            <w:tcW w:w="4768" w:type="dxa"/>
            <w:gridSpan w:val="3"/>
            <w:shd w:val="clear" w:color="auto" w:fill="auto"/>
            <w:vAlign w:val="center"/>
          </w:tcPr>
          <w:p w14:paraId="319D584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点击后开始根据查找条件查找信息</w:t>
            </w:r>
          </w:p>
        </w:tc>
      </w:tr>
    </w:tbl>
    <w:p w14:paraId="2336AEEA" w14:textId="77777777" w:rsidR="002B13D7" w:rsidRDefault="00426007">
      <w:pPr>
        <w:pStyle w:val="4"/>
        <w:numPr>
          <w:ilvl w:val="3"/>
          <w:numId w:val="3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阅读</w:t>
      </w:r>
    </w:p>
    <w:p w14:paraId="03E1037B" w14:textId="77777777" w:rsidR="002B13D7" w:rsidRDefault="00426007">
      <w:pPr>
        <w:pStyle w:val="af0"/>
        <w:numPr>
          <w:ilvl w:val="0"/>
          <w:numId w:val="14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进入通知中心，点击“阅读”按钮（图2.9.5-3），会打开阅读界面（图2.9.5-4），</w:t>
      </w:r>
    </w:p>
    <w:p w14:paraId="6A4F2933" w14:textId="77777777" w:rsidR="002B13D7" w:rsidRDefault="00426007">
      <w:pPr>
        <w:pStyle w:val="af0"/>
        <w:numPr>
          <w:ilvl w:val="0"/>
          <w:numId w:val="14"/>
        </w:numPr>
        <w:spacing w:line="360" w:lineRule="auto"/>
        <w:ind w:left="777" w:firstLineChars="0" w:hanging="357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阅读完后，点击“确定”按钮关闭界面（状态自动变为已读状态）</w:t>
      </w:r>
    </w:p>
    <w:p w14:paraId="79EC671C" w14:textId="77777777" w:rsidR="002B13D7" w:rsidRDefault="002B13D7">
      <w:pPr>
        <w:rPr>
          <w:rFonts w:ascii="微软雅黑" w:eastAsia="微软雅黑" w:hAnsi="微软雅黑" w:cs="微软雅黑"/>
        </w:rPr>
      </w:pPr>
    </w:p>
    <w:p w14:paraId="7D3C985A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484B6A" wp14:editId="5381E52B">
                <wp:simplePos x="0" y="0"/>
                <wp:positionH relativeFrom="column">
                  <wp:posOffset>5095875</wp:posOffset>
                </wp:positionH>
                <wp:positionV relativeFrom="paragraph">
                  <wp:posOffset>1346200</wp:posOffset>
                </wp:positionV>
                <wp:extent cx="295275" cy="152400"/>
                <wp:effectExtent l="0" t="0" r="28575" b="19050"/>
                <wp:wrapNone/>
                <wp:docPr id="133" name="矩形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_x0000_s1026" o:spid="_x0000_s1026" o:spt="1" style="position:absolute;left:0pt;margin-left:401.25pt;margin-top:106pt;height:12pt;width:23.25pt;z-index:251662336;v-text-anchor:middle;mso-width-relative:page;mso-height-relative:page;" filled="f" stroked="t" coordsize="21600,21600" o:gfxdata="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JEWJ4HXAAAACwEAAA8AAAAAAAAAAQAgAAAAIgAAAGRycy9kb3ducmV2Lnht&#10;bFBLAQIUABQAAAAIAIdO4kAiLHZ4bAIAAM4EAAAOAAAAAAAAAAEAIAAAACYBAABkcnMvZTJvRG9j&#10;LnhtbFBLBQYAAAAABgAGAFkBAAAEBgAAAAA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eastAsia="微软雅黑" w:hAnsi="微软雅黑" w:cs="微软雅黑" w:hint="eastAsia"/>
          <w:noProof/>
        </w:rPr>
        <w:drawing>
          <wp:inline distT="0" distB="0" distL="0" distR="0" wp14:anchorId="39417D49" wp14:editId="20702B1E">
            <wp:extent cx="5914390" cy="38023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A637" w14:textId="77777777" w:rsidR="002B13D7" w:rsidRDefault="00426007">
      <w:pPr>
        <w:tabs>
          <w:tab w:val="center" w:pos="4867"/>
          <w:tab w:val="left" w:pos="6135"/>
        </w:tabs>
        <w:ind w:firstLineChars="200" w:firstLine="420"/>
        <w:jc w:val="left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ab/>
        <w:t>图2.9.5-3</w:t>
      </w:r>
      <w:r>
        <w:rPr>
          <w:rFonts w:ascii="微软雅黑" w:eastAsia="微软雅黑" w:hAnsi="微软雅黑" w:cs="微软雅黑" w:hint="eastAsia"/>
        </w:rPr>
        <w:tab/>
      </w:r>
    </w:p>
    <w:p w14:paraId="58CE46A6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  <w:noProof/>
        </w:rPr>
        <w:lastRenderedPageBreak/>
        <w:drawing>
          <wp:inline distT="0" distB="0" distL="0" distR="0" wp14:anchorId="0A32F053" wp14:editId="5F3A4C22">
            <wp:extent cx="5914390" cy="3802380"/>
            <wp:effectExtent l="0" t="0" r="0" b="762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30C2" w14:textId="77777777" w:rsidR="002B13D7" w:rsidRDefault="00426007">
      <w:pPr>
        <w:ind w:firstLineChars="200" w:firstLine="420"/>
        <w:jc w:val="center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图2.9.5-4</w:t>
      </w:r>
    </w:p>
    <w:p w14:paraId="5050763D" w14:textId="77777777" w:rsidR="002B13D7" w:rsidRDefault="002B13D7">
      <w:pPr>
        <w:tabs>
          <w:tab w:val="center" w:pos="4867"/>
          <w:tab w:val="left" w:pos="6135"/>
        </w:tabs>
        <w:ind w:firstLineChars="200" w:firstLine="420"/>
        <w:jc w:val="left"/>
        <w:rPr>
          <w:rFonts w:ascii="微软雅黑" w:eastAsia="微软雅黑" w:hAnsi="微软雅黑" w:cs="微软雅黑"/>
        </w:rPr>
      </w:pPr>
    </w:p>
    <w:p w14:paraId="39D4F46D" w14:textId="77777777" w:rsidR="002B13D7" w:rsidRDefault="00426007">
      <w:pPr>
        <w:pStyle w:val="4"/>
        <w:numPr>
          <w:ilvl w:val="3"/>
          <w:numId w:val="3"/>
        </w:numPr>
        <w:rPr>
          <w:rFonts w:ascii="微软雅黑" w:eastAsia="微软雅黑" w:hAnsi="微软雅黑" w:cs="微软雅黑"/>
        </w:rPr>
      </w:pPr>
      <w:bookmarkStart w:id="103" w:name="_Toc8173"/>
      <w:r>
        <w:rPr>
          <w:rFonts w:ascii="微软雅黑" w:eastAsia="微软雅黑" w:hAnsi="微软雅黑" w:cs="微软雅黑" w:hint="eastAsia"/>
        </w:rPr>
        <w:t>删除</w:t>
      </w:r>
      <w:bookmarkEnd w:id="103"/>
    </w:p>
    <w:p w14:paraId="39B1D383" w14:textId="77777777" w:rsidR="002B13D7" w:rsidRDefault="00426007">
      <w:pPr>
        <w:pStyle w:val="af0"/>
        <w:numPr>
          <w:ilvl w:val="0"/>
          <w:numId w:val="15"/>
        </w:numPr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普通删除</w:t>
      </w:r>
    </w:p>
    <w:p w14:paraId="760C213A" w14:textId="77777777" w:rsidR="002B13D7" w:rsidRDefault="00426007">
      <w:pPr>
        <w:spacing w:line="360" w:lineRule="auto"/>
        <w:ind w:firstLineChars="200" w:firstLine="42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点击删除按钮，提示删除成功。</w:t>
      </w:r>
    </w:p>
    <w:p w14:paraId="4A63A9B4" w14:textId="77777777" w:rsidR="002B13D7" w:rsidRDefault="00426007">
      <w:pPr>
        <w:pStyle w:val="af0"/>
        <w:numPr>
          <w:ilvl w:val="0"/>
          <w:numId w:val="15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批量删除</w:t>
      </w:r>
    </w:p>
    <w:p w14:paraId="6C722D23" w14:textId="77777777" w:rsidR="002B13D7" w:rsidRDefault="00426007">
      <w:pPr>
        <w:pStyle w:val="af0"/>
        <w:numPr>
          <w:ilvl w:val="0"/>
          <w:numId w:val="16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勾选列表前的多选框，</w:t>
      </w:r>
    </w:p>
    <w:p w14:paraId="733A943E" w14:textId="77777777" w:rsidR="002B13D7" w:rsidRDefault="00426007">
      <w:pPr>
        <w:pStyle w:val="af0"/>
        <w:numPr>
          <w:ilvl w:val="0"/>
          <w:numId w:val="16"/>
        </w:numPr>
        <w:spacing w:line="360" w:lineRule="auto"/>
        <w:ind w:firstLineChars="0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点击“批量删除”按钮，提示删除成功。</w:t>
      </w:r>
    </w:p>
    <w:tbl>
      <w:tblPr>
        <w:tblStyle w:val="11"/>
        <w:tblW w:w="9441" w:type="dxa"/>
        <w:tblLayout w:type="fixed"/>
        <w:tblLook w:val="04A0" w:firstRow="1" w:lastRow="0" w:firstColumn="1" w:lastColumn="0" w:noHBand="0" w:noVBand="1"/>
      </w:tblPr>
      <w:tblGrid>
        <w:gridCol w:w="1696"/>
        <w:gridCol w:w="1701"/>
        <w:gridCol w:w="1276"/>
        <w:gridCol w:w="4768"/>
      </w:tblGrid>
      <w:tr w:rsidR="002B13D7" w14:paraId="33E05E17" w14:textId="77777777">
        <w:trPr>
          <w:trHeight w:val="397"/>
        </w:trPr>
        <w:tc>
          <w:tcPr>
            <w:tcW w:w="1696" w:type="dxa"/>
            <w:shd w:val="clear" w:color="auto" w:fill="E7E6E6" w:themeFill="background2"/>
            <w:vAlign w:val="center"/>
          </w:tcPr>
          <w:p w14:paraId="29560A8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操作</w:t>
            </w:r>
          </w:p>
        </w:tc>
        <w:tc>
          <w:tcPr>
            <w:tcW w:w="1701" w:type="dxa"/>
            <w:shd w:val="clear" w:color="auto" w:fill="E7E6E6" w:themeFill="background2"/>
            <w:vAlign w:val="center"/>
          </w:tcPr>
          <w:p w14:paraId="64DECE8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类型</w:t>
            </w:r>
          </w:p>
        </w:tc>
        <w:tc>
          <w:tcPr>
            <w:tcW w:w="1276" w:type="dxa"/>
            <w:shd w:val="clear" w:color="auto" w:fill="E7E6E6" w:themeFill="background2"/>
            <w:vAlign w:val="center"/>
          </w:tcPr>
          <w:p w14:paraId="52A724E8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显示内容</w:t>
            </w:r>
          </w:p>
        </w:tc>
        <w:tc>
          <w:tcPr>
            <w:tcW w:w="4768" w:type="dxa"/>
            <w:shd w:val="clear" w:color="auto" w:fill="E7E6E6" w:themeFill="background2"/>
            <w:vAlign w:val="center"/>
          </w:tcPr>
          <w:p w14:paraId="713FB3C4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作用</w:t>
            </w:r>
          </w:p>
        </w:tc>
      </w:tr>
      <w:tr w:rsidR="002B13D7" w14:paraId="4DA820AC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18663CF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5BAFD2AA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0331B52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24FE5FA6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点击后删除该条信息</w:t>
            </w:r>
          </w:p>
        </w:tc>
      </w:tr>
      <w:tr w:rsidR="002B13D7" w14:paraId="3E40B218" w14:textId="77777777">
        <w:trPr>
          <w:trHeight w:val="397"/>
        </w:trPr>
        <w:tc>
          <w:tcPr>
            <w:tcW w:w="1696" w:type="dxa"/>
            <w:shd w:val="clear" w:color="auto" w:fill="auto"/>
            <w:vAlign w:val="center"/>
          </w:tcPr>
          <w:p w14:paraId="45FA4E43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lastRenderedPageBreak/>
              <w:t>点击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2E9929C5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按钮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4E444B5" w14:textId="77777777" w:rsidR="002B13D7" w:rsidRDefault="00426007">
            <w:pPr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批量删除</w:t>
            </w:r>
          </w:p>
        </w:tc>
        <w:tc>
          <w:tcPr>
            <w:tcW w:w="4768" w:type="dxa"/>
            <w:shd w:val="clear" w:color="auto" w:fill="auto"/>
            <w:vAlign w:val="center"/>
          </w:tcPr>
          <w:p w14:paraId="042C9AF1" w14:textId="77777777" w:rsidR="002B13D7" w:rsidRDefault="00426007">
            <w:pPr>
              <w:jc w:val="center"/>
              <w:rPr>
                <w:rFonts w:ascii="微软雅黑" w:eastAsia="微软雅黑" w:hAnsi="微软雅黑" w:cs="微软雅黑"/>
              </w:rPr>
            </w:pPr>
            <w:r>
              <w:rPr>
                <w:rFonts w:ascii="微软雅黑" w:eastAsia="微软雅黑" w:hAnsi="微软雅黑" w:cs="微软雅黑" w:hint="eastAsia"/>
              </w:rPr>
              <w:t>点击后删除所选信息</w:t>
            </w:r>
          </w:p>
        </w:tc>
      </w:tr>
    </w:tbl>
    <w:p w14:paraId="13CA451D" w14:textId="77777777" w:rsidR="002B13D7" w:rsidRDefault="002B13D7">
      <w:pPr>
        <w:rPr>
          <w:rFonts w:ascii="微软雅黑" w:eastAsia="微软雅黑" w:hAnsi="微软雅黑" w:cs="微软雅黑" w:hint="eastAsia"/>
        </w:rPr>
      </w:pPr>
    </w:p>
    <w:p w14:paraId="51CA282D" w14:textId="77777777" w:rsidR="002B13D7" w:rsidRDefault="00426007">
      <w:pPr>
        <w:pStyle w:val="1"/>
        <w:numPr>
          <w:ilvl w:val="0"/>
          <w:numId w:val="0"/>
        </w:numPr>
        <w:jc w:val="both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3 非功能需求说明</w:t>
      </w:r>
    </w:p>
    <w:p w14:paraId="53741A7E" w14:textId="77777777" w:rsidR="002B13D7" w:rsidRDefault="00426007">
      <w:pPr>
        <w:pStyle w:val="2"/>
        <w:numPr>
          <w:ilvl w:val="1"/>
          <w:numId w:val="0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3.1语言支持</w:t>
      </w:r>
    </w:p>
    <w:p w14:paraId="28292CF1" w14:textId="77777777" w:rsidR="002B13D7" w:rsidRDefault="00426007">
      <w:pPr>
        <w:numPr>
          <w:ilvl w:val="0"/>
          <w:numId w:val="17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简体（GBK）</w:t>
      </w:r>
    </w:p>
    <w:p w14:paraId="4EADD2DF" w14:textId="77777777" w:rsidR="002B13D7" w:rsidRDefault="00426007">
      <w:pPr>
        <w:numPr>
          <w:ilvl w:val="0"/>
          <w:numId w:val="17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繁体（BIG5）</w:t>
      </w:r>
    </w:p>
    <w:p w14:paraId="7D7F8D20" w14:textId="77777777" w:rsidR="002B13D7" w:rsidRDefault="00426007">
      <w:pPr>
        <w:numPr>
          <w:ilvl w:val="0"/>
          <w:numId w:val="17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西文（ASCII）</w:t>
      </w:r>
    </w:p>
    <w:p w14:paraId="2155F5D8" w14:textId="77777777" w:rsidR="002B13D7" w:rsidRDefault="00426007">
      <w:pPr>
        <w:numPr>
          <w:ilvl w:val="0"/>
          <w:numId w:val="17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国际统一码（Unicode）</w:t>
      </w:r>
    </w:p>
    <w:p w14:paraId="79C524A0" w14:textId="77777777" w:rsidR="002B13D7" w:rsidRDefault="00426007">
      <w:pPr>
        <w:numPr>
          <w:ilvl w:val="0"/>
          <w:numId w:val="17"/>
        </w:num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支持中英文混合检索。</w:t>
      </w:r>
    </w:p>
    <w:p w14:paraId="1B1B0111" w14:textId="77777777" w:rsidR="002B13D7" w:rsidRDefault="002B13D7">
      <w:pPr>
        <w:rPr>
          <w:rFonts w:ascii="微软雅黑" w:eastAsia="微软雅黑" w:hAnsi="微软雅黑" w:cs="微软雅黑"/>
        </w:rPr>
      </w:pPr>
    </w:p>
    <w:p w14:paraId="7604B53A" w14:textId="77777777" w:rsidR="002B13D7" w:rsidRDefault="00426007">
      <w:pPr>
        <w:pStyle w:val="2"/>
        <w:numPr>
          <w:ilvl w:val="1"/>
          <w:numId w:val="0"/>
        </w:numPr>
      </w:pPr>
      <w:r>
        <w:rPr>
          <w:rFonts w:hint="eastAsia"/>
        </w:rPr>
        <w:t>3.2</w:t>
      </w:r>
      <w:r>
        <w:rPr>
          <w:rFonts w:hint="eastAsia"/>
        </w:rPr>
        <w:t>支持浏览器</w:t>
      </w:r>
    </w:p>
    <w:p w14:paraId="2DA959EC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包括但不限于 IE(9以上)、Google、Edge、火狐等浏览器的环境下能正常运行</w:t>
      </w:r>
    </w:p>
    <w:p w14:paraId="54EB8348" w14:textId="77777777" w:rsidR="002B13D7" w:rsidRDefault="002B13D7">
      <w:pPr>
        <w:rPr>
          <w:rFonts w:ascii="微软雅黑" w:eastAsia="微软雅黑" w:hAnsi="微软雅黑" w:cs="微软雅黑"/>
        </w:rPr>
      </w:pPr>
    </w:p>
    <w:p w14:paraId="6A18451C" w14:textId="77777777" w:rsidR="002B13D7" w:rsidRDefault="00426007">
      <w:pPr>
        <w:pStyle w:val="2"/>
        <w:numPr>
          <w:ilvl w:val="1"/>
          <w:numId w:val="0"/>
        </w:numPr>
      </w:pPr>
      <w:r>
        <w:rPr>
          <w:rFonts w:hint="eastAsia"/>
        </w:rPr>
        <w:t>3.3</w:t>
      </w:r>
      <w:r>
        <w:rPr>
          <w:rFonts w:hint="eastAsia"/>
        </w:rPr>
        <w:t>性能</w:t>
      </w:r>
    </w:p>
    <w:p w14:paraId="402028DA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（1）、支持的在线用户数不低于500人；</w:t>
      </w:r>
    </w:p>
    <w:p w14:paraId="2CCBF954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（2）、系统连续无故障运行时间不低于48小时；</w:t>
      </w:r>
    </w:p>
    <w:p w14:paraId="2828E5F5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（3）、系统恢复时间不超过0.5小时；</w:t>
      </w:r>
    </w:p>
    <w:p w14:paraId="440AA4B2" w14:textId="77777777" w:rsidR="002B13D7" w:rsidRDefault="002B13D7">
      <w:pPr>
        <w:rPr>
          <w:rFonts w:ascii="微软雅黑" w:eastAsia="微软雅黑" w:hAnsi="微软雅黑" w:cs="微软雅黑"/>
        </w:rPr>
      </w:pPr>
    </w:p>
    <w:p w14:paraId="675D1F72" w14:textId="77777777" w:rsidR="002B13D7" w:rsidRDefault="00426007">
      <w:pPr>
        <w:pStyle w:val="2"/>
        <w:numPr>
          <w:ilvl w:val="1"/>
          <w:numId w:val="0"/>
        </w:numPr>
      </w:pPr>
      <w:r>
        <w:rPr>
          <w:rFonts w:hint="eastAsia"/>
        </w:rPr>
        <w:t>3.4</w:t>
      </w:r>
      <w:r>
        <w:rPr>
          <w:rFonts w:hint="eastAsia"/>
        </w:rPr>
        <w:t>安全设计</w:t>
      </w:r>
    </w:p>
    <w:p w14:paraId="7A8C4FFF" w14:textId="77777777" w:rsidR="002B13D7" w:rsidRDefault="00426007">
      <w:pPr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提供用户管理、权限管理等具体安全功能，采用包括但不限于加密、签名等手段在内的多种安全措施。</w:t>
      </w:r>
    </w:p>
    <w:p w14:paraId="73E5E5F1" w14:textId="77777777" w:rsidR="002B13D7" w:rsidRDefault="002B13D7">
      <w:pPr>
        <w:rPr>
          <w:rFonts w:ascii="微软雅黑" w:eastAsia="微软雅黑" w:hAnsi="微软雅黑" w:cs="微软雅黑"/>
          <w:szCs w:val="21"/>
        </w:rPr>
      </w:pPr>
    </w:p>
    <w:sectPr w:rsidR="002B13D7" w:rsidSect="00107A32">
      <w:headerReference w:type="default" r:id="rId121"/>
      <w:footerReference w:type="default" r:id="rId122"/>
      <w:pgSz w:w="11906" w:h="16838"/>
      <w:pgMar w:top="2160" w:right="1152" w:bottom="1584" w:left="1440" w:header="850" w:footer="850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64EAF" w14:textId="77777777" w:rsidR="00BA6295" w:rsidRDefault="00BA6295">
      <w:r>
        <w:separator/>
      </w:r>
    </w:p>
  </w:endnote>
  <w:endnote w:type="continuationSeparator" w:id="0">
    <w:p w14:paraId="7302B92E" w14:textId="77777777" w:rsidR="00BA6295" w:rsidRDefault="00BA62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黑体" w:eastAsia="黑体" w:hAnsi="黑体"/>
        <w:sz w:val="21"/>
        <w:szCs w:val="21"/>
      </w:rPr>
      <w:id w:val="-786046636"/>
      <w:docPartObj>
        <w:docPartGallery w:val="Page Numbers (Bottom of Page)"/>
        <w:docPartUnique/>
      </w:docPartObj>
    </w:sdtPr>
    <w:sdtContent>
      <w:p w14:paraId="79C02E95" w14:textId="77777777" w:rsidR="00107A32" w:rsidRPr="00107A32" w:rsidRDefault="00107A32">
        <w:pPr>
          <w:pStyle w:val="a7"/>
          <w:jc w:val="center"/>
          <w:rPr>
            <w:rFonts w:ascii="黑体" w:eastAsia="黑体" w:hAnsi="黑体"/>
            <w:sz w:val="21"/>
            <w:szCs w:val="21"/>
          </w:rPr>
        </w:pPr>
        <w:r w:rsidRPr="00107A32">
          <w:rPr>
            <w:rFonts w:ascii="黑体" w:eastAsia="黑体" w:hAnsi="黑体"/>
            <w:sz w:val="21"/>
            <w:szCs w:val="21"/>
          </w:rPr>
          <w:fldChar w:fldCharType="begin"/>
        </w:r>
        <w:r w:rsidRPr="00107A32">
          <w:rPr>
            <w:rFonts w:ascii="黑体" w:eastAsia="黑体" w:hAnsi="黑体"/>
            <w:sz w:val="21"/>
            <w:szCs w:val="21"/>
          </w:rPr>
          <w:instrText>PAGE   \* MERGEFORMAT</w:instrText>
        </w:r>
        <w:r w:rsidRPr="00107A32">
          <w:rPr>
            <w:rFonts w:ascii="黑体" w:eastAsia="黑体" w:hAnsi="黑体"/>
            <w:sz w:val="21"/>
            <w:szCs w:val="21"/>
          </w:rPr>
          <w:fldChar w:fldCharType="separate"/>
        </w:r>
        <w:r w:rsidRPr="00107A32">
          <w:rPr>
            <w:rFonts w:ascii="黑体" w:eastAsia="黑体" w:hAnsi="黑体"/>
            <w:noProof/>
            <w:sz w:val="21"/>
            <w:szCs w:val="21"/>
            <w:lang w:val="zh-CN"/>
          </w:rPr>
          <w:t>21</w:t>
        </w:r>
        <w:r w:rsidRPr="00107A32">
          <w:rPr>
            <w:rFonts w:ascii="黑体" w:eastAsia="黑体" w:hAnsi="黑体"/>
            <w:sz w:val="21"/>
            <w:szCs w:val="21"/>
          </w:rPr>
          <w:fldChar w:fldCharType="end"/>
        </w:r>
      </w:p>
    </w:sdtContent>
  </w:sdt>
  <w:p w14:paraId="5CC800E4" w14:textId="77777777" w:rsidR="002B13D7" w:rsidRDefault="002B13D7">
    <w:pPr>
      <w:pStyle w:val="a7"/>
      <w:rPr>
        <w:sz w:val="15"/>
        <w:szCs w:val="15"/>
        <w:shd w:val="clear" w:color="auto" w:fill="339966"/>
        <w:lang w:val="it-I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00966" w14:textId="77777777" w:rsidR="00BA6295" w:rsidRDefault="00BA6295">
      <w:r>
        <w:separator/>
      </w:r>
    </w:p>
  </w:footnote>
  <w:footnote w:type="continuationSeparator" w:id="0">
    <w:p w14:paraId="047D1FF9" w14:textId="77777777" w:rsidR="00BA6295" w:rsidRDefault="00BA62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B0BA1D" w14:textId="77777777" w:rsidR="002B13D7" w:rsidRDefault="002B13D7" w:rsidP="00107A32">
    <w:pPr>
      <w:pStyle w:val="a9"/>
      <w:pBdr>
        <w:bottom w:val="none" w:sz="0" w:space="0" w:color="auto"/>
      </w:pBdr>
    </w:pPr>
  </w:p>
  <w:p w14:paraId="7FE0E929" w14:textId="77777777" w:rsidR="002B13D7" w:rsidRDefault="002B13D7" w:rsidP="00107A32">
    <w:pPr>
      <w:pStyle w:val="a9"/>
      <w:pBdr>
        <w:bottom w:val="none" w:sz="0" w:space="0" w:color="auto"/>
      </w:pBdr>
    </w:pPr>
  </w:p>
  <w:p w14:paraId="725DC932" w14:textId="77777777" w:rsidR="002B13D7" w:rsidRDefault="002B13D7" w:rsidP="00107A32">
    <w:pPr>
      <w:pStyle w:val="a9"/>
      <w:pBdr>
        <w:bottom w:val="none" w:sz="0" w:space="0" w:color="auto"/>
      </w:pBdr>
    </w:pPr>
  </w:p>
  <w:p w14:paraId="12FC7462" w14:textId="77777777" w:rsidR="002B13D7" w:rsidRDefault="002B13D7" w:rsidP="00107A32">
    <w:pPr>
      <w:pStyle w:val="a9"/>
      <w:pBdr>
        <w:bottom w:val="none" w:sz="0" w:space="0" w:color="auto"/>
      </w:pBdr>
    </w:pPr>
  </w:p>
  <w:p w14:paraId="7A0998C2" w14:textId="77777777" w:rsidR="002B13D7" w:rsidRDefault="002B13D7" w:rsidP="00107A32">
    <w:pPr>
      <w:pStyle w:val="a9"/>
      <w:pBdr>
        <w:bottom w:val="none" w:sz="0" w:space="0" w:color="auto"/>
      </w:pBdr>
    </w:pPr>
  </w:p>
  <w:p w14:paraId="5D363D6A" w14:textId="77777777" w:rsidR="002B13D7" w:rsidRDefault="00426007">
    <w:pPr>
      <w:pStyle w:val="a9"/>
    </w:pPr>
    <w:r>
      <w:rPr>
        <w:rFonts w:hint="eastAsia"/>
      </w:rPr>
      <w:t xml:space="preserve">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D454E"/>
    <w:multiLevelType w:val="multilevel"/>
    <w:tmpl w:val="138D454E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A4878E8"/>
    <w:multiLevelType w:val="multilevel"/>
    <w:tmpl w:val="1A4878E8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F332D8C"/>
    <w:multiLevelType w:val="multilevel"/>
    <w:tmpl w:val="1F332D8C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78A2061"/>
    <w:multiLevelType w:val="multilevel"/>
    <w:tmpl w:val="278A2061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6D07E90"/>
    <w:multiLevelType w:val="multilevel"/>
    <w:tmpl w:val="36D07E9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3E149BA"/>
    <w:multiLevelType w:val="multilevel"/>
    <w:tmpl w:val="43E149BA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7316007"/>
    <w:multiLevelType w:val="multilevel"/>
    <w:tmpl w:val="47316007"/>
    <w:lvl w:ilvl="0">
      <w:start w:val="1"/>
      <w:numFmt w:val="chineseCountingThousand"/>
      <w:pStyle w:val="1"/>
      <w:suff w:val="space"/>
      <w:lvlText w:val="第%1章"/>
      <w:lvlJc w:val="center"/>
      <w:pPr>
        <w:ind w:left="0" w:firstLine="0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2.8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2.2.1.%4."/>
      <w:lvlJc w:val="left"/>
      <w:pPr>
        <w:ind w:left="0" w:firstLine="0"/>
      </w:pPr>
      <w:rPr>
        <w:rFonts w:hint="eastAsia"/>
        <w:b w:val="0"/>
        <w:i w:val="0"/>
        <w:sz w:val="21"/>
        <w:szCs w:val="21"/>
      </w:rPr>
    </w:lvl>
    <w:lvl w:ilvl="4">
      <w:start w:val="1"/>
      <w:numFmt w:val="decimal"/>
      <w:lvlRestart w:val="0"/>
      <w:pStyle w:val="5"/>
      <w:isLgl/>
      <w:suff w:val="space"/>
      <w:lvlText w:val="图 %1-%5"/>
      <w:lvlJc w:val="center"/>
      <w:pPr>
        <w:ind w:left="0" w:firstLine="0"/>
      </w:pPr>
      <w:rPr>
        <w:rFonts w:ascii="Times New Roman" w:eastAsia="宋体" w:hAnsi="Times New Roman" w:hint="default"/>
        <w:b w:val="0"/>
        <w:i w:val="0"/>
        <w:sz w:val="21"/>
        <w:szCs w:val="21"/>
      </w:rPr>
    </w:lvl>
    <w:lvl w:ilvl="5">
      <w:start w:val="1"/>
      <w:numFmt w:val="decimal"/>
      <w:lvlRestart w:val="1"/>
      <w:pStyle w:val="6"/>
      <w:isLgl/>
      <w:suff w:val="space"/>
      <w:lvlText w:val="Fig.%1-%6"/>
      <w:lvlJc w:val="center"/>
      <w:pPr>
        <w:ind w:left="0" w:firstLine="0"/>
      </w:pPr>
      <w:rPr>
        <w:rFonts w:ascii="Times New Roman" w:eastAsia="宋体" w:hAnsi="Times New Roman" w:hint="default"/>
        <w:b w:val="0"/>
        <w:i w:val="0"/>
        <w:sz w:val="21"/>
        <w:szCs w:val="21"/>
      </w:rPr>
    </w:lvl>
    <w:lvl w:ilvl="6">
      <w:start w:val="1"/>
      <w:numFmt w:val="decimal"/>
      <w:lvlRestart w:val="1"/>
      <w:pStyle w:val="7"/>
      <w:isLgl/>
      <w:suff w:val="space"/>
      <w:lvlText w:val="表%1-%7"/>
      <w:lvlJc w:val="center"/>
      <w:pPr>
        <w:ind w:left="0" w:firstLine="0"/>
      </w:pPr>
      <w:rPr>
        <w:rFonts w:ascii="Times New Roman" w:eastAsia="宋体" w:hAnsi="Times New Roman" w:hint="default"/>
        <w:b w:val="0"/>
        <w:i w:val="0"/>
        <w:sz w:val="21"/>
        <w:szCs w:val="21"/>
      </w:rPr>
    </w:lvl>
    <w:lvl w:ilvl="7">
      <w:start w:val="1"/>
      <w:numFmt w:val="decimal"/>
      <w:lvlRestart w:val="1"/>
      <w:pStyle w:val="8"/>
      <w:isLgl/>
      <w:suff w:val="space"/>
      <w:lvlText w:val="Table%1-%8"/>
      <w:lvlJc w:val="center"/>
      <w:pPr>
        <w:ind w:left="0" w:firstLine="0"/>
      </w:pPr>
      <w:rPr>
        <w:rFonts w:ascii="Times New Roman" w:eastAsia="宋体" w:hAnsi="Times New Roman" w:hint="default"/>
        <w:b w:val="0"/>
        <w:i w:val="0"/>
        <w:caps w:val="0"/>
        <w:strike w:val="0"/>
        <w:dstrike w:val="0"/>
        <w:vanish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  <w:lvl w:ilvl="8">
      <w:start w:val="1"/>
      <w:numFmt w:val="none"/>
      <w:pStyle w:val="9"/>
      <w:suff w:val="nothing"/>
      <w:lvlText w:val=""/>
      <w:lvlJc w:val="center"/>
      <w:pPr>
        <w:ind w:left="0" w:firstLine="0"/>
      </w:pPr>
      <w:rPr>
        <w:rFonts w:ascii="Times New Roman" w:eastAsia="宋体" w:hAnsi="Times New Roman" w:hint="default"/>
        <w:b/>
        <w:i w:val="0"/>
        <w:sz w:val="32"/>
        <w:szCs w:val="32"/>
      </w:rPr>
    </w:lvl>
  </w:abstractNum>
  <w:abstractNum w:abstractNumId="7" w15:restartNumberingAfterBreak="0">
    <w:nsid w:val="4BAA77D7"/>
    <w:multiLevelType w:val="multilevel"/>
    <w:tmpl w:val="4BAA77D7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13E0DC4"/>
    <w:multiLevelType w:val="singleLevel"/>
    <w:tmpl w:val="513E0DC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6A9520E7"/>
    <w:multiLevelType w:val="multilevel"/>
    <w:tmpl w:val="6A9520E7"/>
    <w:lvl w:ilvl="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6CB77524"/>
    <w:multiLevelType w:val="multilevel"/>
    <w:tmpl w:val="6CB77524"/>
    <w:lvl w:ilvl="0">
      <w:start w:val="1"/>
      <w:numFmt w:val="chineseCountingThousand"/>
      <w:suff w:val="space"/>
      <w:lvlText w:val="第%1章"/>
      <w:lvlJc w:val="center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eastAsia"/>
        <w:b w:val="0"/>
        <w:i w:val="0"/>
        <w:sz w:val="21"/>
        <w:szCs w:val="21"/>
      </w:rPr>
    </w:lvl>
    <w:lvl w:ilvl="4">
      <w:start w:val="1"/>
      <w:numFmt w:val="decimal"/>
      <w:lvlRestart w:val="1"/>
      <w:isLgl/>
      <w:suff w:val="space"/>
      <w:lvlText w:val="图%1-%5"/>
      <w:lvlJc w:val="center"/>
      <w:pPr>
        <w:ind w:left="0" w:firstLine="0"/>
      </w:pPr>
      <w:rPr>
        <w:rFonts w:ascii="Times New Roman" w:eastAsia="宋体" w:hAnsi="Times New Roman" w:hint="default"/>
        <w:b w:val="0"/>
        <w:i w:val="0"/>
        <w:sz w:val="21"/>
        <w:szCs w:val="21"/>
      </w:rPr>
    </w:lvl>
    <w:lvl w:ilvl="5">
      <w:start w:val="1"/>
      <w:numFmt w:val="decimal"/>
      <w:lvlRestart w:val="1"/>
      <w:isLgl/>
      <w:suff w:val="space"/>
      <w:lvlText w:val="Fig.%1-%6"/>
      <w:lvlJc w:val="center"/>
      <w:pPr>
        <w:ind w:left="0" w:firstLine="0"/>
      </w:pPr>
      <w:rPr>
        <w:rFonts w:ascii="Times New Roman" w:eastAsia="宋体" w:hAnsi="Times New Roman" w:hint="default"/>
        <w:b w:val="0"/>
        <w:i w:val="0"/>
        <w:sz w:val="21"/>
        <w:szCs w:val="21"/>
      </w:rPr>
    </w:lvl>
    <w:lvl w:ilvl="6">
      <w:start w:val="1"/>
      <w:numFmt w:val="decimal"/>
      <w:lvlRestart w:val="1"/>
      <w:isLgl/>
      <w:suff w:val="space"/>
      <w:lvlText w:val="表%1-%7"/>
      <w:lvlJc w:val="center"/>
      <w:pPr>
        <w:ind w:left="0" w:firstLine="0"/>
      </w:pPr>
      <w:rPr>
        <w:rFonts w:ascii="Times New Roman" w:eastAsia="宋体" w:hAnsi="Times New Roman" w:hint="default"/>
        <w:b w:val="0"/>
        <w:i w:val="0"/>
        <w:sz w:val="21"/>
        <w:szCs w:val="21"/>
      </w:rPr>
    </w:lvl>
    <w:lvl w:ilvl="7">
      <w:start w:val="1"/>
      <w:numFmt w:val="chineseCountingThousand"/>
      <w:lvlRestart w:val="0"/>
      <w:pStyle w:val="a"/>
      <w:suff w:val="space"/>
      <w:lvlText w:val="附录%8"/>
      <w:lvlJc w:val="left"/>
      <w:pPr>
        <w:ind w:left="0" w:firstLine="0"/>
      </w:pPr>
      <w:rPr>
        <w:rFonts w:ascii="Times New Roman" w:eastAsia="黑体" w:hAnsi="Times New Roman" w:hint="default"/>
        <w:b/>
        <w:i w:val="0"/>
        <w:caps w:val="0"/>
        <w:strike w:val="0"/>
        <w:dstrike w:val="0"/>
        <w:vanish w:val="0"/>
        <w:color w:val="auto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8">
      <w:start w:val="1"/>
      <w:numFmt w:val="none"/>
      <w:suff w:val="nothing"/>
      <w:lvlText w:val=""/>
      <w:lvlJc w:val="center"/>
      <w:pPr>
        <w:ind w:left="0" w:firstLine="0"/>
      </w:pPr>
      <w:rPr>
        <w:rFonts w:ascii="Times New Roman" w:eastAsia="宋体" w:hAnsi="Times New Roman" w:hint="default"/>
        <w:b/>
        <w:i w:val="0"/>
        <w:sz w:val="32"/>
        <w:szCs w:val="32"/>
      </w:rPr>
    </w:lvl>
  </w:abstractNum>
  <w:abstractNum w:abstractNumId="11" w15:restartNumberingAfterBreak="0">
    <w:nsid w:val="6E1A2BF1"/>
    <w:multiLevelType w:val="multilevel"/>
    <w:tmpl w:val="6E1A2BF1"/>
    <w:lvl w:ilvl="0">
      <w:start w:val="1"/>
      <w:numFmt w:val="decimal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2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84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426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568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71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852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994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136" w:firstLine="0"/>
      </w:pPr>
      <w:rPr>
        <w:rFonts w:hint="eastAsia"/>
      </w:rPr>
    </w:lvl>
  </w:abstractNum>
  <w:abstractNum w:abstractNumId="12" w15:restartNumberingAfterBreak="0">
    <w:nsid w:val="7035751C"/>
    <w:multiLevelType w:val="multilevel"/>
    <w:tmpl w:val="7035751C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1982EF5"/>
    <w:multiLevelType w:val="multilevel"/>
    <w:tmpl w:val="71982EF5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73CE7EC5"/>
    <w:multiLevelType w:val="multilevel"/>
    <w:tmpl w:val="73CE7EC5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5841728"/>
    <w:multiLevelType w:val="multilevel"/>
    <w:tmpl w:val="75841728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78D13F97"/>
    <w:multiLevelType w:val="multilevel"/>
    <w:tmpl w:val="78D13F97"/>
    <w:lvl w:ilvl="0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num w:numId="1" w16cid:durableId="1720082268">
    <w:abstractNumId w:val="6"/>
  </w:num>
  <w:num w:numId="2" w16cid:durableId="1529676937">
    <w:abstractNumId w:val="10"/>
  </w:num>
  <w:num w:numId="3" w16cid:durableId="1372338580">
    <w:abstractNumId w:val="11"/>
  </w:num>
  <w:num w:numId="4" w16cid:durableId="1824009022">
    <w:abstractNumId w:val="12"/>
  </w:num>
  <w:num w:numId="5" w16cid:durableId="831027340">
    <w:abstractNumId w:val="9"/>
  </w:num>
  <w:num w:numId="6" w16cid:durableId="2039889691">
    <w:abstractNumId w:val="7"/>
  </w:num>
  <w:num w:numId="7" w16cid:durableId="1631982776">
    <w:abstractNumId w:val="3"/>
  </w:num>
  <w:num w:numId="8" w16cid:durableId="1913932946">
    <w:abstractNumId w:val="16"/>
  </w:num>
  <w:num w:numId="9" w16cid:durableId="253394561">
    <w:abstractNumId w:val="0"/>
  </w:num>
  <w:num w:numId="10" w16cid:durableId="1639801842">
    <w:abstractNumId w:val="13"/>
  </w:num>
  <w:num w:numId="11" w16cid:durableId="1005860757">
    <w:abstractNumId w:val="1"/>
  </w:num>
  <w:num w:numId="12" w16cid:durableId="1845125110">
    <w:abstractNumId w:val="15"/>
  </w:num>
  <w:num w:numId="13" w16cid:durableId="1978876341">
    <w:abstractNumId w:val="2"/>
  </w:num>
  <w:num w:numId="14" w16cid:durableId="1797989987">
    <w:abstractNumId w:val="14"/>
  </w:num>
  <w:num w:numId="15" w16cid:durableId="238099990">
    <w:abstractNumId w:val="4"/>
  </w:num>
  <w:num w:numId="16" w16cid:durableId="1507134147">
    <w:abstractNumId w:val="5"/>
  </w:num>
  <w:num w:numId="17" w16cid:durableId="211157999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420"/>
  <w:drawingGridHorizontalSpacing w:val="105"/>
  <w:drawingGridVerticalSpacing w:val="156"/>
  <w:displayHorizontalDrawingGridEvery w:val="2"/>
  <w:displayVerticalDrawingGridEvery w:val="2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WJmNTAxYTA0NTllZTU0OWY5NWY0MWNlMzBjNGU2OTYifQ=="/>
  </w:docVars>
  <w:rsids>
    <w:rsidRoot w:val="00887668"/>
    <w:rsid w:val="00002567"/>
    <w:rsid w:val="000050C1"/>
    <w:rsid w:val="00007797"/>
    <w:rsid w:val="00011493"/>
    <w:rsid w:val="00014C2A"/>
    <w:rsid w:val="00015517"/>
    <w:rsid w:val="00016F3F"/>
    <w:rsid w:val="000217FE"/>
    <w:rsid w:val="0002194C"/>
    <w:rsid w:val="00022AB0"/>
    <w:rsid w:val="000234FF"/>
    <w:rsid w:val="00025727"/>
    <w:rsid w:val="00026144"/>
    <w:rsid w:val="000342C2"/>
    <w:rsid w:val="00036FBB"/>
    <w:rsid w:val="00040E97"/>
    <w:rsid w:val="00047934"/>
    <w:rsid w:val="00053F27"/>
    <w:rsid w:val="00056FD1"/>
    <w:rsid w:val="000609A9"/>
    <w:rsid w:val="00061475"/>
    <w:rsid w:val="0006185A"/>
    <w:rsid w:val="000708B2"/>
    <w:rsid w:val="00070DFC"/>
    <w:rsid w:val="00074048"/>
    <w:rsid w:val="000748B8"/>
    <w:rsid w:val="00074B16"/>
    <w:rsid w:val="00076969"/>
    <w:rsid w:val="000815D4"/>
    <w:rsid w:val="00082834"/>
    <w:rsid w:val="00083815"/>
    <w:rsid w:val="0008391B"/>
    <w:rsid w:val="0008404E"/>
    <w:rsid w:val="000852EC"/>
    <w:rsid w:val="000860B1"/>
    <w:rsid w:val="00086CA0"/>
    <w:rsid w:val="00087656"/>
    <w:rsid w:val="00095362"/>
    <w:rsid w:val="0009770D"/>
    <w:rsid w:val="000A07C8"/>
    <w:rsid w:val="000A0C77"/>
    <w:rsid w:val="000A1DCE"/>
    <w:rsid w:val="000A4634"/>
    <w:rsid w:val="000A4B03"/>
    <w:rsid w:val="000A521A"/>
    <w:rsid w:val="000B068C"/>
    <w:rsid w:val="000B4D24"/>
    <w:rsid w:val="000B618C"/>
    <w:rsid w:val="000B6538"/>
    <w:rsid w:val="000C248D"/>
    <w:rsid w:val="000C559C"/>
    <w:rsid w:val="000D3530"/>
    <w:rsid w:val="000D3CCC"/>
    <w:rsid w:val="000D719A"/>
    <w:rsid w:val="000E1EDF"/>
    <w:rsid w:val="000E33C5"/>
    <w:rsid w:val="000E3D01"/>
    <w:rsid w:val="000F09EE"/>
    <w:rsid w:val="000F3B31"/>
    <w:rsid w:val="000F70D2"/>
    <w:rsid w:val="000F7A26"/>
    <w:rsid w:val="001010EA"/>
    <w:rsid w:val="00102313"/>
    <w:rsid w:val="00107A32"/>
    <w:rsid w:val="00107C33"/>
    <w:rsid w:val="00110A6C"/>
    <w:rsid w:val="00114B37"/>
    <w:rsid w:val="00115980"/>
    <w:rsid w:val="00116F37"/>
    <w:rsid w:val="001173AC"/>
    <w:rsid w:val="00120CF1"/>
    <w:rsid w:val="00121DFE"/>
    <w:rsid w:val="00123BB9"/>
    <w:rsid w:val="0012489D"/>
    <w:rsid w:val="00127705"/>
    <w:rsid w:val="001312B6"/>
    <w:rsid w:val="00132BC9"/>
    <w:rsid w:val="00133BDB"/>
    <w:rsid w:val="001340EE"/>
    <w:rsid w:val="001355EF"/>
    <w:rsid w:val="00136072"/>
    <w:rsid w:val="001369AF"/>
    <w:rsid w:val="0013763F"/>
    <w:rsid w:val="001424C9"/>
    <w:rsid w:val="0014341D"/>
    <w:rsid w:val="001466A0"/>
    <w:rsid w:val="001467F0"/>
    <w:rsid w:val="00147D37"/>
    <w:rsid w:val="001500EC"/>
    <w:rsid w:val="00151618"/>
    <w:rsid w:val="00152470"/>
    <w:rsid w:val="001546C5"/>
    <w:rsid w:val="001569DE"/>
    <w:rsid w:val="00157ED0"/>
    <w:rsid w:val="00160B4E"/>
    <w:rsid w:val="0016106B"/>
    <w:rsid w:val="00161957"/>
    <w:rsid w:val="00161B51"/>
    <w:rsid w:val="001625D2"/>
    <w:rsid w:val="00164D4A"/>
    <w:rsid w:val="001663EF"/>
    <w:rsid w:val="001664AF"/>
    <w:rsid w:val="00172799"/>
    <w:rsid w:val="001731FE"/>
    <w:rsid w:val="001734F1"/>
    <w:rsid w:val="001747B1"/>
    <w:rsid w:val="00175865"/>
    <w:rsid w:val="001765C2"/>
    <w:rsid w:val="001766DE"/>
    <w:rsid w:val="00177464"/>
    <w:rsid w:val="00180935"/>
    <w:rsid w:val="001819A6"/>
    <w:rsid w:val="00181F19"/>
    <w:rsid w:val="001829F5"/>
    <w:rsid w:val="00184095"/>
    <w:rsid w:val="001851A7"/>
    <w:rsid w:val="00186CAD"/>
    <w:rsid w:val="00187952"/>
    <w:rsid w:val="00191FD4"/>
    <w:rsid w:val="00193A59"/>
    <w:rsid w:val="00193E2C"/>
    <w:rsid w:val="00195BD5"/>
    <w:rsid w:val="001A03E0"/>
    <w:rsid w:val="001A2328"/>
    <w:rsid w:val="001A635F"/>
    <w:rsid w:val="001A63BE"/>
    <w:rsid w:val="001A6D66"/>
    <w:rsid w:val="001A6DB8"/>
    <w:rsid w:val="001A753A"/>
    <w:rsid w:val="001A7D27"/>
    <w:rsid w:val="001B05A4"/>
    <w:rsid w:val="001B3A43"/>
    <w:rsid w:val="001C0EED"/>
    <w:rsid w:val="001C233C"/>
    <w:rsid w:val="001C2985"/>
    <w:rsid w:val="001C6841"/>
    <w:rsid w:val="001C6E9A"/>
    <w:rsid w:val="001C7261"/>
    <w:rsid w:val="001C7B2C"/>
    <w:rsid w:val="001D0F65"/>
    <w:rsid w:val="001D16BD"/>
    <w:rsid w:val="001D38F7"/>
    <w:rsid w:val="001D79F3"/>
    <w:rsid w:val="001E069E"/>
    <w:rsid w:val="001E1D1C"/>
    <w:rsid w:val="001E46D4"/>
    <w:rsid w:val="001E5105"/>
    <w:rsid w:val="001E5D9B"/>
    <w:rsid w:val="001E754C"/>
    <w:rsid w:val="001E7842"/>
    <w:rsid w:val="001E7C40"/>
    <w:rsid w:val="001F1C63"/>
    <w:rsid w:val="001F3858"/>
    <w:rsid w:val="001F38C3"/>
    <w:rsid w:val="001F38EE"/>
    <w:rsid w:val="001F3932"/>
    <w:rsid w:val="001F3D41"/>
    <w:rsid w:val="001F425F"/>
    <w:rsid w:val="001F4DA0"/>
    <w:rsid w:val="0020004F"/>
    <w:rsid w:val="00200FFF"/>
    <w:rsid w:val="002071E5"/>
    <w:rsid w:val="00212B3B"/>
    <w:rsid w:val="00214B8A"/>
    <w:rsid w:val="00217BF8"/>
    <w:rsid w:val="002215C7"/>
    <w:rsid w:val="002239FC"/>
    <w:rsid w:val="00223E8E"/>
    <w:rsid w:val="00225EFD"/>
    <w:rsid w:val="00226E41"/>
    <w:rsid w:val="002314B1"/>
    <w:rsid w:val="0023343C"/>
    <w:rsid w:val="002339B1"/>
    <w:rsid w:val="00234A7A"/>
    <w:rsid w:val="00235752"/>
    <w:rsid w:val="002359BA"/>
    <w:rsid w:val="00236F12"/>
    <w:rsid w:val="00240FC3"/>
    <w:rsid w:val="002410E2"/>
    <w:rsid w:val="00241803"/>
    <w:rsid w:val="00243185"/>
    <w:rsid w:val="002460B4"/>
    <w:rsid w:val="002515F3"/>
    <w:rsid w:val="00251E02"/>
    <w:rsid w:val="0025335F"/>
    <w:rsid w:val="00260D3B"/>
    <w:rsid w:val="002616AC"/>
    <w:rsid w:val="00263081"/>
    <w:rsid w:val="0026582B"/>
    <w:rsid w:val="002659D9"/>
    <w:rsid w:val="002671D5"/>
    <w:rsid w:val="002678C1"/>
    <w:rsid w:val="00271B74"/>
    <w:rsid w:val="0027234A"/>
    <w:rsid w:val="00272CE6"/>
    <w:rsid w:val="00272EFB"/>
    <w:rsid w:val="0027331D"/>
    <w:rsid w:val="002733BF"/>
    <w:rsid w:val="002745EA"/>
    <w:rsid w:val="00275C1D"/>
    <w:rsid w:val="00277B34"/>
    <w:rsid w:val="002816E6"/>
    <w:rsid w:val="002837E0"/>
    <w:rsid w:val="00283AA0"/>
    <w:rsid w:val="00283DE9"/>
    <w:rsid w:val="002844B3"/>
    <w:rsid w:val="002869BA"/>
    <w:rsid w:val="00287BF8"/>
    <w:rsid w:val="00290847"/>
    <w:rsid w:val="0029315D"/>
    <w:rsid w:val="00295B5A"/>
    <w:rsid w:val="00295DB8"/>
    <w:rsid w:val="002A1EE1"/>
    <w:rsid w:val="002A359F"/>
    <w:rsid w:val="002A46BA"/>
    <w:rsid w:val="002A563B"/>
    <w:rsid w:val="002B0548"/>
    <w:rsid w:val="002B0C76"/>
    <w:rsid w:val="002B13D7"/>
    <w:rsid w:val="002B1ED3"/>
    <w:rsid w:val="002B2A97"/>
    <w:rsid w:val="002B7ABB"/>
    <w:rsid w:val="002C003E"/>
    <w:rsid w:val="002C26BC"/>
    <w:rsid w:val="002C33C5"/>
    <w:rsid w:val="002C428F"/>
    <w:rsid w:val="002C6A14"/>
    <w:rsid w:val="002C73EC"/>
    <w:rsid w:val="002C764F"/>
    <w:rsid w:val="002D175B"/>
    <w:rsid w:val="002D62DF"/>
    <w:rsid w:val="002D64A9"/>
    <w:rsid w:val="002E1013"/>
    <w:rsid w:val="002E54EC"/>
    <w:rsid w:val="002E69A5"/>
    <w:rsid w:val="002E7A8A"/>
    <w:rsid w:val="002F00A4"/>
    <w:rsid w:val="002F22C3"/>
    <w:rsid w:val="002F319C"/>
    <w:rsid w:val="002F4C26"/>
    <w:rsid w:val="002F60F2"/>
    <w:rsid w:val="002F6BD6"/>
    <w:rsid w:val="002F77E3"/>
    <w:rsid w:val="00302B4F"/>
    <w:rsid w:val="00302D1F"/>
    <w:rsid w:val="003043C5"/>
    <w:rsid w:val="00305718"/>
    <w:rsid w:val="003066C2"/>
    <w:rsid w:val="00311107"/>
    <w:rsid w:val="00315013"/>
    <w:rsid w:val="003165CA"/>
    <w:rsid w:val="00317683"/>
    <w:rsid w:val="00317CD1"/>
    <w:rsid w:val="0032128F"/>
    <w:rsid w:val="003263E3"/>
    <w:rsid w:val="00336D87"/>
    <w:rsid w:val="00337FE9"/>
    <w:rsid w:val="00342235"/>
    <w:rsid w:val="0034275D"/>
    <w:rsid w:val="00342C2D"/>
    <w:rsid w:val="003437AB"/>
    <w:rsid w:val="00343E3B"/>
    <w:rsid w:val="00343F8C"/>
    <w:rsid w:val="00346B7B"/>
    <w:rsid w:val="003470F5"/>
    <w:rsid w:val="00347A2F"/>
    <w:rsid w:val="00351401"/>
    <w:rsid w:val="003533F8"/>
    <w:rsid w:val="00355B6F"/>
    <w:rsid w:val="00355DC4"/>
    <w:rsid w:val="00355DE8"/>
    <w:rsid w:val="00360D6D"/>
    <w:rsid w:val="003616B4"/>
    <w:rsid w:val="003672E4"/>
    <w:rsid w:val="00373396"/>
    <w:rsid w:val="0037436C"/>
    <w:rsid w:val="0037763D"/>
    <w:rsid w:val="00377CDE"/>
    <w:rsid w:val="0038171E"/>
    <w:rsid w:val="003822F7"/>
    <w:rsid w:val="00386B90"/>
    <w:rsid w:val="00387FB2"/>
    <w:rsid w:val="00392C84"/>
    <w:rsid w:val="00395140"/>
    <w:rsid w:val="003A1DDA"/>
    <w:rsid w:val="003A2210"/>
    <w:rsid w:val="003A4F61"/>
    <w:rsid w:val="003A5C12"/>
    <w:rsid w:val="003A6CA2"/>
    <w:rsid w:val="003A70EC"/>
    <w:rsid w:val="003B22F0"/>
    <w:rsid w:val="003B2AA3"/>
    <w:rsid w:val="003B36D5"/>
    <w:rsid w:val="003B4312"/>
    <w:rsid w:val="003B5FF8"/>
    <w:rsid w:val="003B6A28"/>
    <w:rsid w:val="003B73DB"/>
    <w:rsid w:val="003C0992"/>
    <w:rsid w:val="003C10A1"/>
    <w:rsid w:val="003C1223"/>
    <w:rsid w:val="003C2F44"/>
    <w:rsid w:val="003C3844"/>
    <w:rsid w:val="003C4754"/>
    <w:rsid w:val="003C4A4B"/>
    <w:rsid w:val="003C60ED"/>
    <w:rsid w:val="003C741A"/>
    <w:rsid w:val="003D117F"/>
    <w:rsid w:val="003D1360"/>
    <w:rsid w:val="003D1823"/>
    <w:rsid w:val="003D23B3"/>
    <w:rsid w:val="003D3189"/>
    <w:rsid w:val="003D3B56"/>
    <w:rsid w:val="003D4D48"/>
    <w:rsid w:val="003D50E9"/>
    <w:rsid w:val="003D523C"/>
    <w:rsid w:val="003E5CB9"/>
    <w:rsid w:val="003F50B6"/>
    <w:rsid w:val="003F644D"/>
    <w:rsid w:val="003F66D7"/>
    <w:rsid w:val="00400CE2"/>
    <w:rsid w:val="00401573"/>
    <w:rsid w:val="00401A84"/>
    <w:rsid w:val="004031A9"/>
    <w:rsid w:val="00403310"/>
    <w:rsid w:val="00403EEB"/>
    <w:rsid w:val="0040611B"/>
    <w:rsid w:val="0040658B"/>
    <w:rsid w:val="00406CA0"/>
    <w:rsid w:val="00407387"/>
    <w:rsid w:val="00407608"/>
    <w:rsid w:val="00407771"/>
    <w:rsid w:val="004114F0"/>
    <w:rsid w:val="00411C48"/>
    <w:rsid w:val="00412E19"/>
    <w:rsid w:val="004131A0"/>
    <w:rsid w:val="00414E6D"/>
    <w:rsid w:val="00415438"/>
    <w:rsid w:val="00416A78"/>
    <w:rsid w:val="00416BE0"/>
    <w:rsid w:val="004171F4"/>
    <w:rsid w:val="004245CD"/>
    <w:rsid w:val="00425ED7"/>
    <w:rsid w:val="00426007"/>
    <w:rsid w:val="0043301E"/>
    <w:rsid w:val="004414C7"/>
    <w:rsid w:val="00442654"/>
    <w:rsid w:val="00444D51"/>
    <w:rsid w:val="0044559C"/>
    <w:rsid w:val="004458CE"/>
    <w:rsid w:val="00445A86"/>
    <w:rsid w:val="00445E39"/>
    <w:rsid w:val="00446088"/>
    <w:rsid w:val="004467FD"/>
    <w:rsid w:val="00446E04"/>
    <w:rsid w:val="004505BA"/>
    <w:rsid w:val="00450FC0"/>
    <w:rsid w:val="00454D7D"/>
    <w:rsid w:val="00456086"/>
    <w:rsid w:val="00460335"/>
    <w:rsid w:val="00463954"/>
    <w:rsid w:val="004719E8"/>
    <w:rsid w:val="00474C52"/>
    <w:rsid w:val="00480D9E"/>
    <w:rsid w:val="00481055"/>
    <w:rsid w:val="004822AD"/>
    <w:rsid w:val="0048278F"/>
    <w:rsid w:val="00484215"/>
    <w:rsid w:val="00484502"/>
    <w:rsid w:val="004913D4"/>
    <w:rsid w:val="0049363F"/>
    <w:rsid w:val="004965CF"/>
    <w:rsid w:val="00496F66"/>
    <w:rsid w:val="00497960"/>
    <w:rsid w:val="00497FEC"/>
    <w:rsid w:val="004A0F84"/>
    <w:rsid w:val="004A2043"/>
    <w:rsid w:val="004A2C5D"/>
    <w:rsid w:val="004A47A1"/>
    <w:rsid w:val="004A4954"/>
    <w:rsid w:val="004A5759"/>
    <w:rsid w:val="004A6ABB"/>
    <w:rsid w:val="004B2863"/>
    <w:rsid w:val="004B5849"/>
    <w:rsid w:val="004B5CFF"/>
    <w:rsid w:val="004B6373"/>
    <w:rsid w:val="004C1FA0"/>
    <w:rsid w:val="004C1FF2"/>
    <w:rsid w:val="004C5A51"/>
    <w:rsid w:val="004C74D6"/>
    <w:rsid w:val="004C7A1B"/>
    <w:rsid w:val="004D076B"/>
    <w:rsid w:val="004D204C"/>
    <w:rsid w:val="004D2525"/>
    <w:rsid w:val="004D36AD"/>
    <w:rsid w:val="004D3BF9"/>
    <w:rsid w:val="004D673D"/>
    <w:rsid w:val="004D6FBA"/>
    <w:rsid w:val="004D7335"/>
    <w:rsid w:val="004D7A57"/>
    <w:rsid w:val="004E0560"/>
    <w:rsid w:val="004E0FB2"/>
    <w:rsid w:val="004E13E8"/>
    <w:rsid w:val="004E20E0"/>
    <w:rsid w:val="004E4DD5"/>
    <w:rsid w:val="004E6193"/>
    <w:rsid w:val="004F0942"/>
    <w:rsid w:val="004F0CEE"/>
    <w:rsid w:val="004F23FD"/>
    <w:rsid w:val="004F58E4"/>
    <w:rsid w:val="004F5B24"/>
    <w:rsid w:val="004F681D"/>
    <w:rsid w:val="004F70FA"/>
    <w:rsid w:val="004F7D73"/>
    <w:rsid w:val="00500777"/>
    <w:rsid w:val="00502300"/>
    <w:rsid w:val="00502360"/>
    <w:rsid w:val="005026A6"/>
    <w:rsid w:val="00502992"/>
    <w:rsid w:val="00503204"/>
    <w:rsid w:val="00503654"/>
    <w:rsid w:val="005043CA"/>
    <w:rsid w:val="005066F9"/>
    <w:rsid w:val="00506A9A"/>
    <w:rsid w:val="00506BA4"/>
    <w:rsid w:val="0050771F"/>
    <w:rsid w:val="00507A74"/>
    <w:rsid w:val="0051035A"/>
    <w:rsid w:val="005113AE"/>
    <w:rsid w:val="00511B30"/>
    <w:rsid w:val="005126B4"/>
    <w:rsid w:val="00515638"/>
    <w:rsid w:val="00515A6A"/>
    <w:rsid w:val="00520891"/>
    <w:rsid w:val="00520985"/>
    <w:rsid w:val="00520F37"/>
    <w:rsid w:val="00521688"/>
    <w:rsid w:val="0052480E"/>
    <w:rsid w:val="00525B06"/>
    <w:rsid w:val="00526EA3"/>
    <w:rsid w:val="005304A7"/>
    <w:rsid w:val="00541206"/>
    <w:rsid w:val="00543443"/>
    <w:rsid w:val="00544920"/>
    <w:rsid w:val="0054538D"/>
    <w:rsid w:val="005456EE"/>
    <w:rsid w:val="00545D4A"/>
    <w:rsid w:val="0054665A"/>
    <w:rsid w:val="00547529"/>
    <w:rsid w:val="0055181A"/>
    <w:rsid w:val="00553159"/>
    <w:rsid w:val="00556F6E"/>
    <w:rsid w:val="0056012D"/>
    <w:rsid w:val="0056034B"/>
    <w:rsid w:val="0056071B"/>
    <w:rsid w:val="00561301"/>
    <w:rsid w:val="005633E2"/>
    <w:rsid w:val="00566FA7"/>
    <w:rsid w:val="005738DA"/>
    <w:rsid w:val="0057457A"/>
    <w:rsid w:val="005773AD"/>
    <w:rsid w:val="0058092E"/>
    <w:rsid w:val="00583A02"/>
    <w:rsid w:val="00583FB8"/>
    <w:rsid w:val="0058446E"/>
    <w:rsid w:val="00585A69"/>
    <w:rsid w:val="005907FE"/>
    <w:rsid w:val="005916DB"/>
    <w:rsid w:val="00593548"/>
    <w:rsid w:val="0059584B"/>
    <w:rsid w:val="005965E3"/>
    <w:rsid w:val="005A04EA"/>
    <w:rsid w:val="005A40AF"/>
    <w:rsid w:val="005A4CB5"/>
    <w:rsid w:val="005A5164"/>
    <w:rsid w:val="005A641F"/>
    <w:rsid w:val="005A72EA"/>
    <w:rsid w:val="005B1231"/>
    <w:rsid w:val="005B12D7"/>
    <w:rsid w:val="005B2336"/>
    <w:rsid w:val="005B3D98"/>
    <w:rsid w:val="005B47A2"/>
    <w:rsid w:val="005B56EF"/>
    <w:rsid w:val="005B67B0"/>
    <w:rsid w:val="005B7B54"/>
    <w:rsid w:val="005C4514"/>
    <w:rsid w:val="005C5F91"/>
    <w:rsid w:val="005E57D5"/>
    <w:rsid w:val="005F37F6"/>
    <w:rsid w:val="005F3E84"/>
    <w:rsid w:val="00604CA1"/>
    <w:rsid w:val="00605D9D"/>
    <w:rsid w:val="006066CE"/>
    <w:rsid w:val="00606A17"/>
    <w:rsid w:val="00611795"/>
    <w:rsid w:val="00611829"/>
    <w:rsid w:val="00613578"/>
    <w:rsid w:val="006144CB"/>
    <w:rsid w:val="006168E6"/>
    <w:rsid w:val="0061731A"/>
    <w:rsid w:val="006174C4"/>
    <w:rsid w:val="00620061"/>
    <w:rsid w:val="00622D80"/>
    <w:rsid w:val="00624051"/>
    <w:rsid w:val="006255DD"/>
    <w:rsid w:val="0062756D"/>
    <w:rsid w:val="006276C9"/>
    <w:rsid w:val="006303F7"/>
    <w:rsid w:val="00635503"/>
    <w:rsid w:val="00635E00"/>
    <w:rsid w:val="0063600F"/>
    <w:rsid w:val="00640DD0"/>
    <w:rsid w:val="00641B68"/>
    <w:rsid w:val="00642820"/>
    <w:rsid w:val="00650E9D"/>
    <w:rsid w:val="0065384B"/>
    <w:rsid w:val="00654538"/>
    <w:rsid w:val="00654BB3"/>
    <w:rsid w:val="0065584A"/>
    <w:rsid w:val="0065644B"/>
    <w:rsid w:val="00656E54"/>
    <w:rsid w:val="006573BC"/>
    <w:rsid w:val="006578E8"/>
    <w:rsid w:val="00657FB4"/>
    <w:rsid w:val="00660C4B"/>
    <w:rsid w:val="00662878"/>
    <w:rsid w:val="00664C25"/>
    <w:rsid w:val="006668EB"/>
    <w:rsid w:val="0066738C"/>
    <w:rsid w:val="006731EE"/>
    <w:rsid w:val="00676F82"/>
    <w:rsid w:val="006778D1"/>
    <w:rsid w:val="0068146E"/>
    <w:rsid w:val="00682567"/>
    <w:rsid w:val="006836E8"/>
    <w:rsid w:val="00683AC8"/>
    <w:rsid w:val="00685416"/>
    <w:rsid w:val="00686197"/>
    <w:rsid w:val="00686BB1"/>
    <w:rsid w:val="00687804"/>
    <w:rsid w:val="006878F4"/>
    <w:rsid w:val="00687A39"/>
    <w:rsid w:val="006917D6"/>
    <w:rsid w:val="0069331F"/>
    <w:rsid w:val="006935E3"/>
    <w:rsid w:val="006937E4"/>
    <w:rsid w:val="006942DD"/>
    <w:rsid w:val="00695D83"/>
    <w:rsid w:val="0069758E"/>
    <w:rsid w:val="006A44D0"/>
    <w:rsid w:val="006A6915"/>
    <w:rsid w:val="006A7A4A"/>
    <w:rsid w:val="006B2E8E"/>
    <w:rsid w:val="006B352F"/>
    <w:rsid w:val="006B3B96"/>
    <w:rsid w:val="006B6341"/>
    <w:rsid w:val="006B7FBE"/>
    <w:rsid w:val="006C2579"/>
    <w:rsid w:val="006C390F"/>
    <w:rsid w:val="006D1167"/>
    <w:rsid w:val="006D1CCC"/>
    <w:rsid w:val="006D7DEE"/>
    <w:rsid w:val="006E29E3"/>
    <w:rsid w:val="006E4161"/>
    <w:rsid w:val="006E41A1"/>
    <w:rsid w:val="006E43FC"/>
    <w:rsid w:val="006F281C"/>
    <w:rsid w:val="006F3373"/>
    <w:rsid w:val="006F3C17"/>
    <w:rsid w:val="006F6510"/>
    <w:rsid w:val="006F7E3A"/>
    <w:rsid w:val="007002DF"/>
    <w:rsid w:val="00701701"/>
    <w:rsid w:val="00701778"/>
    <w:rsid w:val="00702ADE"/>
    <w:rsid w:val="00702C79"/>
    <w:rsid w:val="007039DA"/>
    <w:rsid w:val="00705C10"/>
    <w:rsid w:val="00706521"/>
    <w:rsid w:val="00710B78"/>
    <w:rsid w:val="0071146E"/>
    <w:rsid w:val="0071182F"/>
    <w:rsid w:val="00713B72"/>
    <w:rsid w:val="00714C82"/>
    <w:rsid w:val="007163C8"/>
    <w:rsid w:val="0072088D"/>
    <w:rsid w:val="00723369"/>
    <w:rsid w:val="007233A6"/>
    <w:rsid w:val="0072373F"/>
    <w:rsid w:val="00723A6C"/>
    <w:rsid w:val="00724C7E"/>
    <w:rsid w:val="00725A27"/>
    <w:rsid w:val="00726305"/>
    <w:rsid w:val="007270AF"/>
    <w:rsid w:val="007306D5"/>
    <w:rsid w:val="0073251A"/>
    <w:rsid w:val="00732608"/>
    <w:rsid w:val="00733EFF"/>
    <w:rsid w:val="00734356"/>
    <w:rsid w:val="007367EB"/>
    <w:rsid w:val="007370D3"/>
    <w:rsid w:val="00737321"/>
    <w:rsid w:val="00737CED"/>
    <w:rsid w:val="007412A3"/>
    <w:rsid w:val="00741B2B"/>
    <w:rsid w:val="00743F6E"/>
    <w:rsid w:val="00747C36"/>
    <w:rsid w:val="007506F0"/>
    <w:rsid w:val="00752126"/>
    <w:rsid w:val="007523CC"/>
    <w:rsid w:val="00753DD9"/>
    <w:rsid w:val="00755927"/>
    <w:rsid w:val="0076566F"/>
    <w:rsid w:val="00765A6C"/>
    <w:rsid w:val="00767C97"/>
    <w:rsid w:val="00770DFE"/>
    <w:rsid w:val="00771956"/>
    <w:rsid w:val="00772CB4"/>
    <w:rsid w:val="0077666F"/>
    <w:rsid w:val="00777B68"/>
    <w:rsid w:val="007826D2"/>
    <w:rsid w:val="007830B6"/>
    <w:rsid w:val="007830BB"/>
    <w:rsid w:val="00783BFB"/>
    <w:rsid w:val="0078579E"/>
    <w:rsid w:val="00790843"/>
    <w:rsid w:val="007912A3"/>
    <w:rsid w:val="00792EE4"/>
    <w:rsid w:val="00793044"/>
    <w:rsid w:val="0079344C"/>
    <w:rsid w:val="00795CED"/>
    <w:rsid w:val="00796426"/>
    <w:rsid w:val="007967BC"/>
    <w:rsid w:val="00797B89"/>
    <w:rsid w:val="007A158D"/>
    <w:rsid w:val="007A297B"/>
    <w:rsid w:val="007A3324"/>
    <w:rsid w:val="007A4089"/>
    <w:rsid w:val="007A4966"/>
    <w:rsid w:val="007A5004"/>
    <w:rsid w:val="007B17C0"/>
    <w:rsid w:val="007B257E"/>
    <w:rsid w:val="007B36E1"/>
    <w:rsid w:val="007B4312"/>
    <w:rsid w:val="007B60EB"/>
    <w:rsid w:val="007B6AE9"/>
    <w:rsid w:val="007C18F1"/>
    <w:rsid w:val="007C456C"/>
    <w:rsid w:val="007C4BFC"/>
    <w:rsid w:val="007C585A"/>
    <w:rsid w:val="007C6394"/>
    <w:rsid w:val="007C73F4"/>
    <w:rsid w:val="007C761B"/>
    <w:rsid w:val="007D103C"/>
    <w:rsid w:val="007D1F7A"/>
    <w:rsid w:val="007D34CE"/>
    <w:rsid w:val="007D6F12"/>
    <w:rsid w:val="007E160D"/>
    <w:rsid w:val="007E3AFD"/>
    <w:rsid w:val="007F0F92"/>
    <w:rsid w:val="007F325E"/>
    <w:rsid w:val="007F4E89"/>
    <w:rsid w:val="007F5583"/>
    <w:rsid w:val="00800E5E"/>
    <w:rsid w:val="008020A8"/>
    <w:rsid w:val="008021E9"/>
    <w:rsid w:val="00803A7E"/>
    <w:rsid w:val="008045F8"/>
    <w:rsid w:val="00804B16"/>
    <w:rsid w:val="008123CA"/>
    <w:rsid w:val="0081303F"/>
    <w:rsid w:val="00816844"/>
    <w:rsid w:val="0081796E"/>
    <w:rsid w:val="00821D08"/>
    <w:rsid w:val="008235A9"/>
    <w:rsid w:val="008247BE"/>
    <w:rsid w:val="0082480E"/>
    <w:rsid w:val="00826261"/>
    <w:rsid w:val="008302F6"/>
    <w:rsid w:val="00831390"/>
    <w:rsid w:val="008331AD"/>
    <w:rsid w:val="00834DE6"/>
    <w:rsid w:val="00835273"/>
    <w:rsid w:val="008352C2"/>
    <w:rsid w:val="0083571C"/>
    <w:rsid w:val="0083664A"/>
    <w:rsid w:val="008367C7"/>
    <w:rsid w:val="00837BA5"/>
    <w:rsid w:val="008411C1"/>
    <w:rsid w:val="00842310"/>
    <w:rsid w:val="0084519E"/>
    <w:rsid w:val="008475BD"/>
    <w:rsid w:val="00850211"/>
    <w:rsid w:val="00850707"/>
    <w:rsid w:val="00851527"/>
    <w:rsid w:val="0085242A"/>
    <w:rsid w:val="00853248"/>
    <w:rsid w:val="008554EE"/>
    <w:rsid w:val="0085586F"/>
    <w:rsid w:val="008561AE"/>
    <w:rsid w:val="00861794"/>
    <w:rsid w:val="00861EF4"/>
    <w:rsid w:val="00863B2A"/>
    <w:rsid w:val="008654D9"/>
    <w:rsid w:val="00866AD6"/>
    <w:rsid w:val="00871C78"/>
    <w:rsid w:val="008721C8"/>
    <w:rsid w:val="0087238A"/>
    <w:rsid w:val="00872576"/>
    <w:rsid w:val="00873191"/>
    <w:rsid w:val="00873344"/>
    <w:rsid w:val="0087389C"/>
    <w:rsid w:val="00875AEB"/>
    <w:rsid w:val="00876815"/>
    <w:rsid w:val="00877EE8"/>
    <w:rsid w:val="00880231"/>
    <w:rsid w:val="00880B75"/>
    <w:rsid w:val="00882EAA"/>
    <w:rsid w:val="008841B2"/>
    <w:rsid w:val="00884E1A"/>
    <w:rsid w:val="008854DB"/>
    <w:rsid w:val="00887668"/>
    <w:rsid w:val="00887888"/>
    <w:rsid w:val="0089033B"/>
    <w:rsid w:val="00892206"/>
    <w:rsid w:val="00893488"/>
    <w:rsid w:val="00894EF8"/>
    <w:rsid w:val="0089597E"/>
    <w:rsid w:val="0089688A"/>
    <w:rsid w:val="00897110"/>
    <w:rsid w:val="008A0539"/>
    <w:rsid w:val="008A0FEF"/>
    <w:rsid w:val="008A2492"/>
    <w:rsid w:val="008A4C8A"/>
    <w:rsid w:val="008A4E78"/>
    <w:rsid w:val="008A5513"/>
    <w:rsid w:val="008A55CC"/>
    <w:rsid w:val="008B00D8"/>
    <w:rsid w:val="008B2E21"/>
    <w:rsid w:val="008B4674"/>
    <w:rsid w:val="008B4768"/>
    <w:rsid w:val="008B4F4F"/>
    <w:rsid w:val="008C0B97"/>
    <w:rsid w:val="008C4BA0"/>
    <w:rsid w:val="008C51CA"/>
    <w:rsid w:val="008C7DCC"/>
    <w:rsid w:val="008D0238"/>
    <w:rsid w:val="008D2290"/>
    <w:rsid w:val="008D354F"/>
    <w:rsid w:val="008D488D"/>
    <w:rsid w:val="008D55E1"/>
    <w:rsid w:val="008D5973"/>
    <w:rsid w:val="008D6114"/>
    <w:rsid w:val="008D6DD2"/>
    <w:rsid w:val="008E0F2C"/>
    <w:rsid w:val="008E19C3"/>
    <w:rsid w:val="008E5A81"/>
    <w:rsid w:val="008E6625"/>
    <w:rsid w:val="008E68BB"/>
    <w:rsid w:val="008E70B3"/>
    <w:rsid w:val="008F0792"/>
    <w:rsid w:val="008F19A3"/>
    <w:rsid w:val="008F2D62"/>
    <w:rsid w:val="0090125C"/>
    <w:rsid w:val="0090339E"/>
    <w:rsid w:val="0090363B"/>
    <w:rsid w:val="0090376B"/>
    <w:rsid w:val="00905AC6"/>
    <w:rsid w:val="00906756"/>
    <w:rsid w:val="00910566"/>
    <w:rsid w:val="009106B2"/>
    <w:rsid w:val="00914801"/>
    <w:rsid w:val="00920F1F"/>
    <w:rsid w:val="00921DB5"/>
    <w:rsid w:val="009223D2"/>
    <w:rsid w:val="0092254F"/>
    <w:rsid w:val="00923EC7"/>
    <w:rsid w:val="00927AD8"/>
    <w:rsid w:val="009321C7"/>
    <w:rsid w:val="00940A33"/>
    <w:rsid w:val="00940C50"/>
    <w:rsid w:val="00940FC1"/>
    <w:rsid w:val="00942E3A"/>
    <w:rsid w:val="00943F93"/>
    <w:rsid w:val="00945DA5"/>
    <w:rsid w:val="00947775"/>
    <w:rsid w:val="009523CE"/>
    <w:rsid w:val="0095497D"/>
    <w:rsid w:val="0095508C"/>
    <w:rsid w:val="009551B8"/>
    <w:rsid w:val="00955214"/>
    <w:rsid w:val="00957008"/>
    <w:rsid w:val="0095792B"/>
    <w:rsid w:val="00961442"/>
    <w:rsid w:val="009703C6"/>
    <w:rsid w:val="009722AB"/>
    <w:rsid w:val="00975AD5"/>
    <w:rsid w:val="00975D3A"/>
    <w:rsid w:val="0098074F"/>
    <w:rsid w:val="00983BC0"/>
    <w:rsid w:val="00984577"/>
    <w:rsid w:val="00984637"/>
    <w:rsid w:val="00986177"/>
    <w:rsid w:val="00987B3F"/>
    <w:rsid w:val="0099113A"/>
    <w:rsid w:val="00991670"/>
    <w:rsid w:val="0099636E"/>
    <w:rsid w:val="009A02FF"/>
    <w:rsid w:val="009A0BB1"/>
    <w:rsid w:val="009A0FC2"/>
    <w:rsid w:val="009A4A4F"/>
    <w:rsid w:val="009A55EE"/>
    <w:rsid w:val="009B23DC"/>
    <w:rsid w:val="009B315B"/>
    <w:rsid w:val="009B532F"/>
    <w:rsid w:val="009B7930"/>
    <w:rsid w:val="009C73C6"/>
    <w:rsid w:val="009D0EC6"/>
    <w:rsid w:val="009D48DB"/>
    <w:rsid w:val="009D4C07"/>
    <w:rsid w:val="009D76F8"/>
    <w:rsid w:val="009E0020"/>
    <w:rsid w:val="009E0C0E"/>
    <w:rsid w:val="009E2E6E"/>
    <w:rsid w:val="009E371D"/>
    <w:rsid w:val="009E38B3"/>
    <w:rsid w:val="009E408B"/>
    <w:rsid w:val="009E7806"/>
    <w:rsid w:val="009F0272"/>
    <w:rsid w:val="009F13CB"/>
    <w:rsid w:val="009F1FB4"/>
    <w:rsid w:val="009F2165"/>
    <w:rsid w:val="00A0423A"/>
    <w:rsid w:val="00A1096E"/>
    <w:rsid w:val="00A10AF3"/>
    <w:rsid w:val="00A12D7F"/>
    <w:rsid w:val="00A142E1"/>
    <w:rsid w:val="00A177AC"/>
    <w:rsid w:val="00A17C9D"/>
    <w:rsid w:val="00A20B49"/>
    <w:rsid w:val="00A20F1B"/>
    <w:rsid w:val="00A21405"/>
    <w:rsid w:val="00A21B04"/>
    <w:rsid w:val="00A22DFF"/>
    <w:rsid w:val="00A236DA"/>
    <w:rsid w:val="00A26CF6"/>
    <w:rsid w:val="00A27B41"/>
    <w:rsid w:val="00A31A6B"/>
    <w:rsid w:val="00A31A8C"/>
    <w:rsid w:val="00A31F3C"/>
    <w:rsid w:val="00A323BC"/>
    <w:rsid w:val="00A35450"/>
    <w:rsid w:val="00A37166"/>
    <w:rsid w:val="00A40D10"/>
    <w:rsid w:val="00A42EEC"/>
    <w:rsid w:val="00A456D6"/>
    <w:rsid w:val="00A45CB2"/>
    <w:rsid w:val="00A5216E"/>
    <w:rsid w:val="00A54213"/>
    <w:rsid w:val="00A5445F"/>
    <w:rsid w:val="00A55452"/>
    <w:rsid w:val="00A56363"/>
    <w:rsid w:val="00A578D6"/>
    <w:rsid w:val="00A61EC2"/>
    <w:rsid w:val="00A63268"/>
    <w:rsid w:val="00A6397E"/>
    <w:rsid w:val="00A63ACA"/>
    <w:rsid w:val="00A63D6F"/>
    <w:rsid w:val="00A71501"/>
    <w:rsid w:val="00A71A81"/>
    <w:rsid w:val="00A723B5"/>
    <w:rsid w:val="00A723B8"/>
    <w:rsid w:val="00A7364B"/>
    <w:rsid w:val="00A74D88"/>
    <w:rsid w:val="00A76D9B"/>
    <w:rsid w:val="00A77216"/>
    <w:rsid w:val="00A77E3E"/>
    <w:rsid w:val="00A80401"/>
    <w:rsid w:val="00A860D1"/>
    <w:rsid w:val="00A86E2B"/>
    <w:rsid w:val="00A87576"/>
    <w:rsid w:val="00A911A2"/>
    <w:rsid w:val="00A92F30"/>
    <w:rsid w:val="00A931B6"/>
    <w:rsid w:val="00A96A4C"/>
    <w:rsid w:val="00A96E4C"/>
    <w:rsid w:val="00A97A37"/>
    <w:rsid w:val="00AA09B1"/>
    <w:rsid w:val="00AA1B32"/>
    <w:rsid w:val="00AA3F9B"/>
    <w:rsid w:val="00AA5731"/>
    <w:rsid w:val="00AB05BC"/>
    <w:rsid w:val="00AB07DC"/>
    <w:rsid w:val="00AB0FD2"/>
    <w:rsid w:val="00AB45A3"/>
    <w:rsid w:val="00AB4966"/>
    <w:rsid w:val="00AB5426"/>
    <w:rsid w:val="00AB5B70"/>
    <w:rsid w:val="00AB6114"/>
    <w:rsid w:val="00AB7063"/>
    <w:rsid w:val="00AC1157"/>
    <w:rsid w:val="00AC1CCC"/>
    <w:rsid w:val="00AC3E4B"/>
    <w:rsid w:val="00AC5C2B"/>
    <w:rsid w:val="00AC5F80"/>
    <w:rsid w:val="00AD2252"/>
    <w:rsid w:val="00AD72C9"/>
    <w:rsid w:val="00AE00BA"/>
    <w:rsid w:val="00AE094C"/>
    <w:rsid w:val="00AE130F"/>
    <w:rsid w:val="00AE5C39"/>
    <w:rsid w:val="00AE77CC"/>
    <w:rsid w:val="00AE7D21"/>
    <w:rsid w:val="00AF05D6"/>
    <w:rsid w:val="00AF2166"/>
    <w:rsid w:val="00AF293A"/>
    <w:rsid w:val="00AF2AB0"/>
    <w:rsid w:val="00AF3EC0"/>
    <w:rsid w:val="00AF4212"/>
    <w:rsid w:val="00AF58D5"/>
    <w:rsid w:val="00B00873"/>
    <w:rsid w:val="00B0268F"/>
    <w:rsid w:val="00B02E99"/>
    <w:rsid w:val="00B04BDB"/>
    <w:rsid w:val="00B04FDF"/>
    <w:rsid w:val="00B0527B"/>
    <w:rsid w:val="00B07E04"/>
    <w:rsid w:val="00B1069B"/>
    <w:rsid w:val="00B12264"/>
    <w:rsid w:val="00B149CC"/>
    <w:rsid w:val="00B1519F"/>
    <w:rsid w:val="00B15E7D"/>
    <w:rsid w:val="00B17C01"/>
    <w:rsid w:val="00B21CC8"/>
    <w:rsid w:val="00B22FBD"/>
    <w:rsid w:val="00B300A5"/>
    <w:rsid w:val="00B3177E"/>
    <w:rsid w:val="00B33465"/>
    <w:rsid w:val="00B33AB7"/>
    <w:rsid w:val="00B33EA1"/>
    <w:rsid w:val="00B3484B"/>
    <w:rsid w:val="00B34E13"/>
    <w:rsid w:val="00B35280"/>
    <w:rsid w:val="00B3583A"/>
    <w:rsid w:val="00B37470"/>
    <w:rsid w:val="00B37D4C"/>
    <w:rsid w:val="00B434F6"/>
    <w:rsid w:val="00B43F72"/>
    <w:rsid w:val="00B441E4"/>
    <w:rsid w:val="00B44280"/>
    <w:rsid w:val="00B518B1"/>
    <w:rsid w:val="00B53986"/>
    <w:rsid w:val="00B54B3C"/>
    <w:rsid w:val="00B56457"/>
    <w:rsid w:val="00B60839"/>
    <w:rsid w:val="00B60FDC"/>
    <w:rsid w:val="00B64B1C"/>
    <w:rsid w:val="00B65A4B"/>
    <w:rsid w:val="00B674E2"/>
    <w:rsid w:val="00B70462"/>
    <w:rsid w:val="00B74478"/>
    <w:rsid w:val="00B81C35"/>
    <w:rsid w:val="00B861F9"/>
    <w:rsid w:val="00B86A08"/>
    <w:rsid w:val="00B87964"/>
    <w:rsid w:val="00B90944"/>
    <w:rsid w:val="00B9395F"/>
    <w:rsid w:val="00B95F21"/>
    <w:rsid w:val="00BA1466"/>
    <w:rsid w:val="00BA1EED"/>
    <w:rsid w:val="00BA220D"/>
    <w:rsid w:val="00BA3639"/>
    <w:rsid w:val="00BA4F70"/>
    <w:rsid w:val="00BA5C6F"/>
    <w:rsid w:val="00BA6295"/>
    <w:rsid w:val="00BA65F9"/>
    <w:rsid w:val="00BB04ED"/>
    <w:rsid w:val="00BB2026"/>
    <w:rsid w:val="00BB3178"/>
    <w:rsid w:val="00BB7190"/>
    <w:rsid w:val="00BC19C0"/>
    <w:rsid w:val="00BC6B15"/>
    <w:rsid w:val="00BD1DA4"/>
    <w:rsid w:val="00BD250D"/>
    <w:rsid w:val="00BD3A08"/>
    <w:rsid w:val="00BD4C2E"/>
    <w:rsid w:val="00BD6C39"/>
    <w:rsid w:val="00BD7146"/>
    <w:rsid w:val="00BE01E8"/>
    <w:rsid w:val="00BE039B"/>
    <w:rsid w:val="00BE251B"/>
    <w:rsid w:val="00BE2585"/>
    <w:rsid w:val="00BF0772"/>
    <w:rsid w:val="00BF26DA"/>
    <w:rsid w:val="00BF2E35"/>
    <w:rsid w:val="00BF3E3B"/>
    <w:rsid w:val="00BF414A"/>
    <w:rsid w:val="00BF4EEE"/>
    <w:rsid w:val="00BF5140"/>
    <w:rsid w:val="00BF7722"/>
    <w:rsid w:val="00C010C0"/>
    <w:rsid w:val="00C03F86"/>
    <w:rsid w:val="00C05E45"/>
    <w:rsid w:val="00C063C3"/>
    <w:rsid w:val="00C073E5"/>
    <w:rsid w:val="00C07DB4"/>
    <w:rsid w:val="00C10EAC"/>
    <w:rsid w:val="00C11450"/>
    <w:rsid w:val="00C11533"/>
    <w:rsid w:val="00C13DD3"/>
    <w:rsid w:val="00C146C4"/>
    <w:rsid w:val="00C20A2E"/>
    <w:rsid w:val="00C21B88"/>
    <w:rsid w:val="00C2300D"/>
    <w:rsid w:val="00C23CDE"/>
    <w:rsid w:val="00C2506B"/>
    <w:rsid w:val="00C2664F"/>
    <w:rsid w:val="00C2671A"/>
    <w:rsid w:val="00C27E5E"/>
    <w:rsid w:val="00C3154F"/>
    <w:rsid w:val="00C31BB6"/>
    <w:rsid w:val="00C342DE"/>
    <w:rsid w:val="00C36D3E"/>
    <w:rsid w:val="00C37478"/>
    <w:rsid w:val="00C42F5A"/>
    <w:rsid w:val="00C4429F"/>
    <w:rsid w:val="00C45CFC"/>
    <w:rsid w:val="00C4757C"/>
    <w:rsid w:val="00C4774D"/>
    <w:rsid w:val="00C517FE"/>
    <w:rsid w:val="00C51965"/>
    <w:rsid w:val="00C5222D"/>
    <w:rsid w:val="00C533C9"/>
    <w:rsid w:val="00C53B06"/>
    <w:rsid w:val="00C53D2A"/>
    <w:rsid w:val="00C540FA"/>
    <w:rsid w:val="00C544B2"/>
    <w:rsid w:val="00C549EE"/>
    <w:rsid w:val="00C553DD"/>
    <w:rsid w:val="00C559DF"/>
    <w:rsid w:val="00C56D72"/>
    <w:rsid w:val="00C57C5E"/>
    <w:rsid w:val="00C61CE7"/>
    <w:rsid w:val="00C64A92"/>
    <w:rsid w:val="00C6530F"/>
    <w:rsid w:val="00C6749E"/>
    <w:rsid w:val="00C67837"/>
    <w:rsid w:val="00C703CB"/>
    <w:rsid w:val="00C72A2C"/>
    <w:rsid w:val="00C75CC3"/>
    <w:rsid w:val="00C75FC1"/>
    <w:rsid w:val="00C7698D"/>
    <w:rsid w:val="00C77257"/>
    <w:rsid w:val="00C822FA"/>
    <w:rsid w:val="00C845C1"/>
    <w:rsid w:val="00C84E70"/>
    <w:rsid w:val="00C8606D"/>
    <w:rsid w:val="00C87ECD"/>
    <w:rsid w:val="00C90DB1"/>
    <w:rsid w:val="00C91CCC"/>
    <w:rsid w:val="00C9272D"/>
    <w:rsid w:val="00C92903"/>
    <w:rsid w:val="00C9374E"/>
    <w:rsid w:val="00C93BE2"/>
    <w:rsid w:val="00C944C3"/>
    <w:rsid w:val="00C94C9D"/>
    <w:rsid w:val="00CA14E9"/>
    <w:rsid w:val="00CA1F33"/>
    <w:rsid w:val="00CA4381"/>
    <w:rsid w:val="00CA4ACA"/>
    <w:rsid w:val="00CA55F9"/>
    <w:rsid w:val="00CB0936"/>
    <w:rsid w:val="00CB0F8A"/>
    <w:rsid w:val="00CB4DF3"/>
    <w:rsid w:val="00CB5390"/>
    <w:rsid w:val="00CB5FB1"/>
    <w:rsid w:val="00CB7BC5"/>
    <w:rsid w:val="00CC0342"/>
    <w:rsid w:val="00CC0ED9"/>
    <w:rsid w:val="00CC1C50"/>
    <w:rsid w:val="00CC2044"/>
    <w:rsid w:val="00CC2390"/>
    <w:rsid w:val="00CC370F"/>
    <w:rsid w:val="00CC524B"/>
    <w:rsid w:val="00CC7371"/>
    <w:rsid w:val="00CC7DBF"/>
    <w:rsid w:val="00CD1FD6"/>
    <w:rsid w:val="00CD543D"/>
    <w:rsid w:val="00CE2434"/>
    <w:rsid w:val="00CE5DA6"/>
    <w:rsid w:val="00CE7B39"/>
    <w:rsid w:val="00CF414D"/>
    <w:rsid w:val="00D04F17"/>
    <w:rsid w:val="00D1038E"/>
    <w:rsid w:val="00D11630"/>
    <w:rsid w:val="00D12897"/>
    <w:rsid w:val="00D138D4"/>
    <w:rsid w:val="00D1408E"/>
    <w:rsid w:val="00D14143"/>
    <w:rsid w:val="00D15A9D"/>
    <w:rsid w:val="00D20FA1"/>
    <w:rsid w:val="00D23118"/>
    <w:rsid w:val="00D2349B"/>
    <w:rsid w:val="00D23559"/>
    <w:rsid w:val="00D23A43"/>
    <w:rsid w:val="00D25530"/>
    <w:rsid w:val="00D25D11"/>
    <w:rsid w:val="00D27947"/>
    <w:rsid w:val="00D279FD"/>
    <w:rsid w:val="00D27BE2"/>
    <w:rsid w:val="00D27CC4"/>
    <w:rsid w:val="00D31775"/>
    <w:rsid w:val="00D32061"/>
    <w:rsid w:val="00D40B6B"/>
    <w:rsid w:val="00D418D5"/>
    <w:rsid w:val="00D50651"/>
    <w:rsid w:val="00D50670"/>
    <w:rsid w:val="00D50690"/>
    <w:rsid w:val="00D50966"/>
    <w:rsid w:val="00D5403A"/>
    <w:rsid w:val="00D54627"/>
    <w:rsid w:val="00D56751"/>
    <w:rsid w:val="00D57230"/>
    <w:rsid w:val="00D576AB"/>
    <w:rsid w:val="00D60E92"/>
    <w:rsid w:val="00D62406"/>
    <w:rsid w:val="00D6245C"/>
    <w:rsid w:val="00D63A64"/>
    <w:rsid w:val="00D657A8"/>
    <w:rsid w:val="00D6662C"/>
    <w:rsid w:val="00D675C0"/>
    <w:rsid w:val="00D675F3"/>
    <w:rsid w:val="00D6766E"/>
    <w:rsid w:val="00D712FC"/>
    <w:rsid w:val="00D7273B"/>
    <w:rsid w:val="00D8056B"/>
    <w:rsid w:val="00D824E0"/>
    <w:rsid w:val="00D830AC"/>
    <w:rsid w:val="00D8402A"/>
    <w:rsid w:val="00D87157"/>
    <w:rsid w:val="00D9152F"/>
    <w:rsid w:val="00D92215"/>
    <w:rsid w:val="00D9398E"/>
    <w:rsid w:val="00D946C0"/>
    <w:rsid w:val="00D946D1"/>
    <w:rsid w:val="00D9480B"/>
    <w:rsid w:val="00D94B65"/>
    <w:rsid w:val="00D978B2"/>
    <w:rsid w:val="00DA133E"/>
    <w:rsid w:val="00DA235D"/>
    <w:rsid w:val="00DA24A1"/>
    <w:rsid w:val="00DA78A2"/>
    <w:rsid w:val="00DB24F6"/>
    <w:rsid w:val="00DB5227"/>
    <w:rsid w:val="00DB626F"/>
    <w:rsid w:val="00DB7F77"/>
    <w:rsid w:val="00DC0A02"/>
    <w:rsid w:val="00DC12F0"/>
    <w:rsid w:val="00DC1A25"/>
    <w:rsid w:val="00DC46A3"/>
    <w:rsid w:val="00DC6B8F"/>
    <w:rsid w:val="00DC7252"/>
    <w:rsid w:val="00DD131F"/>
    <w:rsid w:val="00DD1BB1"/>
    <w:rsid w:val="00DD212E"/>
    <w:rsid w:val="00DD3FF0"/>
    <w:rsid w:val="00DE1F9B"/>
    <w:rsid w:val="00DE4373"/>
    <w:rsid w:val="00DE63B1"/>
    <w:rsid w:val="00DE7FA1"/>
    <w:rsid w:val="00DF1823"/>
    <w:rsid w:val="00DF21F8"/>
    <w:rsid w:val="00DF5993"/>
    <w:rsid w:val="00DF5EBD"/>
    <w:rsid w:val="00DF7465"/>
    <w:rsid w:val="00DF7BF7"/>
    <w:rsid w:val="00E00473"/>
    <w:rsid w:val="00E00BBD"/>
    <w:rsid w:val="00E0172E"/>
    <w:rsid w:val="00E02F1D"/>
    <w:rsid w:val="00E04FD3"/>
    <w:rsid w:val="00E05DF3"/>
    <w:rsid w:val="00E147F2"/>
    <w:rsid w:val="00E22C2C"/>
    <w:rsid w:val="00E24A1A"/>
    <w:rsid w:val="00E252B1"/>
    <w:rsid w:val="00E27064"/>
    <w:rsid w:val="00E303D7"/>
    <w:rsid w:val="00E32536"/>
    <w:rsid w:val="00E40444"/>
    <w:rsid w:val="00E408AD"/>
    <w:rsid w:val="00E40EE0"/>
    <w:rsid w:val="00E4133A"/>
    <w:rsid w:val="00E42832"/>
    <w:rsid w:val="00E42DBE"/>
    <w:rsid w:val="00E43041"/>
    <w:rsid w:val="00E44BC0"/>
    <w:rsid w:val="00E451D4"/>
    <w:rsid w:val="00E45E4F"/>
    <w:rsid w:val="00E50C06"/>
    <w:rsid w:val="00E5393B"/>
    <w:rsid w:val="00E55506"/>
    <w:rsid w:val="00E608D4"/>
    <w:rsid w:val="00E62460"/>
    <w:rsid w:val="00E639E9"/>
    <w:rsid w:val="00E65189"/>
    <w:rsid w:val="00E723F0"/>
    <w:rsid w:val="00E744A2"/>
    <w:rsid w:val="00E75B11"/>
    <w:rsid w:val="00E7620E"/>
    <w:rsid w:val="00E76E77"/>
    <w:rsid w:val="00E77B5B"/>
    <w:rsid w:val="00E80807"/>
    <w:rsid w:val="00E82B4B"/>
    <w:rsid w:val="00E83BBD"/>
    <w:rsid w:val="00E87DF0"/>
    <w:rsid w:val="00E90CD0"/>
    <w:rsid w:val="00E90FAB"/>
    <w:rsid w:val="00E90FDA"/>
    <w:rsid w:val="00E9219D"/>
    <w:rsid w:val="00E94FF6"/>
    <w:rsid w:val="00E966B8"/>
    <w:rsid w:val="00E97ACB"/>
    <w:rsid w:val="00EA0868"/>
    <w:rsid w:val="00EA0870"/>
    <w:rsid w:val="00EA361A"/>
    <w:rsid w:val="00EA365C"/>
    <w:rsid w:val="00EB3141"/>
    <w:rsid w:val="00EB4C4A"/>
    <w:rsid w:val="00EB77FF"/>
    <w:rsid w:val="00EC3556"/>
    <w:rsid w:val="00EC5B73"/>
    <w:rsid w:val="00EC7279"/>
    <w:rsid w:val="00ED1E4A"/>
    <w:rsid w:val="00ED1FF7"/>
    <w:rsid w:val="00ED30FE"/>
    <w:rsid w:val="00ED3250"/>
    <w:rsid w:val="00ED4BE7"/>
    <w:rsid w:val="00EE1C17"/>
    <w:rsid w:val="00EE2956"/>
    <w:rsid w:val="00EE2ECF"/>
    <w:rsid w:val="00EE37E0"/>
    <w:rsid w:val="00EE3BE0"/>
    <w:rsid w:val="00EE4014"/>
    <w:rsid w:val="00EE5CDD"/>
    <w:rsid w:val="00EE6141"/>
    <w:rsid w:val="00EE6F3E"/>
    <w:rsid w:val="00EF6DCD"/>
    <w:rsid w:val="00EF79BA"/>
    <w:rsid w:val="00F01F70"/>
    <w:rsid w:val="00F04539"/>
    <w:rsid w:val="00F0493F"/>
    <w:rsid w:val="00F05031"/>
    <w:rsid w:val="00F05425"/>
    <w:rsid w:val="00F10345"/>
    <w:rsid w:val="00F128E0"/>
    <w:rsid w:val="00F13D22"/>
    <w:rsid w:val="00F14A85"/>
    <w:rsid w:val="00F16D98"/>
    <w:rsid w:val="00F17B06"/>
    <w:rsid w:val="00F20493"/>
    <w:rsid w:val="00F205E7"/>
    <w:rsid w:val="00F20CB5"/>
    <w:rsid w:val="00F20F98"/>
    <w:rsid w:val="00F223D9"/>
    <w:rsid w:val="00F22BCF"/>
    <w:rsid w:val="00F2587B"/>
    <w:rsid w:val="00F25888"/>
    <w:rsid w:val="00F278D4"/>
    <w:rsid w:val="00F30BBC"/>
    <w:rsid w:val="00F317AF"/>
    <w:rsid w:val="00F31DF0"/>
    <w:rsid w:val="00F33B9A"/>
    <w:rsid w:val="00F34C34"/>
    <w:rsid w:val="00F34FCF"/>
    <w:rsid w:val="00F37A14"/>
    <w:rsid w:val="00F37BEA"/>
    <w:rsid w:val="00F416C1"/>
    <w:rsid w:val="00F42ECA"/>
    <w:rsid w:val="00F43379"/>
    <w:rsid w:val="00F51090"/>
    <w:rsid w:val="00F5132D"/>
    <w:rsid w:val="00F520AD"/>
    <w:rsid w:val="00F55A90"/>
    <w:rsid w:val="00F561DD"/>
    <w:rsid w:val="00F571F0"/>
    <w:rsid w:val="00F60E40"/>
    <w:rsid w:val="00F64DB8"/>
    <w:rsid w:val="00F661F5"/>
    <w:rsid w:val="00F66304"/>
    <w:rsid w:val="00F66F2D"/>
    <w:rsid w:val="00F71599"/>
    <w:rsid w:val="00F74EB1"/>
    <w:rsid w:val="00F753E3"/>
    <w:rsid w:val="00F76133"/>
    <w:rsid w:val="00F761D6"/>
    <w:rsid w:val="00F82383"/>
    <w:rsid w:val="00F869CD"/>
    <w:rsid w:val="00F87881"/>
    <w:rsid w:val="00F87A90"/>
    <w:rsid w:val="00F91258"/>
    <w:rsid w:val="00F94C71"/>
    <w:rsid w:val="00F95420"/>
    <w:rsid w:val="00FA2BD7"/>
    <w:rsid w:val="00FA3CB5"/>
    <w:rsid w:val="00FA49AE"/>
    <w:rsid w:val="00FA62E9"/>
    <w:rsid w:val="00FA71C5"/>
    <w:rsid w:val="00FB2602"/>
    <w:rsid w:val="00FB3082"/>
    <w:rsid w:val="00FB4562"/>
    <w:rsid w:val="00FB4926"/>
    <w:rsid w:val="00FB637D"/>
    <w:rsid w:val="00FB705B"/>
    <w:rsid w:val="00FB7BB1"/>
    <w:rsid w:val="00FC1ECB"/>
    <w:rsid w:val="00FC46B8"/>
    <w:rsid w:val="00FC48A9"/>
    <w:rsid w:val="00FD308D"/>
    <w:rsid w:val="00FD4DAF"/>
    <w:rsid w:val="00FD67DD"/>
    <w:rsid w:val="00FD6AE8"/>
    <w:rsid w:val="00FE2310"/>
    <w:rsid w:val="00FE317D"/>
    <w:rsid w:val="00FE564B"/>
    <w:rsid w:val="00FE7FEA"/>
    <w:rsid w:val="00FF03C7"/>
    <w:rsid w:val="00FF0D81"/>
    <w:rsid w:val="00FF114A"/>
    <w:rsid w:val="00FF1645"/>
    <w:rsid w:val="00FF20E3"/>
    <w:rsid w:val="00FF2150"/>
    <w:rsid w:val="00FF544B"/>
    <w:rsid w:val="00FF788D"/>
    <w:rsid w:val="037D2BC2"/>
    <w:rsid w:val="03E017D2"/>
    <w:rsid w:val="11761DEC"/>
    <w:rsid w:val="1AEF6A73"/>
    <w:rsid w:val="233B3373"/>
    <w:rsid w:val="26B172D2"/>
    <w:rsid w:val="27827A4E"/>
    <w:rsid w:val="27EB6814"/>
    <w:rsid w:val="2AA05F3C"/>
    <w:rsid w:val="40897895"/>
    <w:rsid w:val="49A334FD"/>
    <w:rsid w:val="4F2D2054"/>
    <w:rsid w:val="50416722"/>
    <w:rsid w:val="60CC4E00"/>
    <w:rsid w:val="68FB2347"/>
    <w:rsid w:val="73B40E35"/>
    <w:rsid w:val="76713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8839D68"/>
  <w15:docId w15:val="{19006D8D-DFA5-4CAB-8DF0-1FD825367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annotation text" w:semiHidden="1" w:qFormat="1"/>
    <w:lsdException w:name="header" w:qFormat="1"/>
    <w:lsdException w:name="footer" w:uiPriority="99" w:qFormat="1"/>
    <w:lsdException w:name="caption" w:unhideWhenUsed="1" w:qFormat="1"/>
    <w:lsdException w:name="annotation reference" w:semiHidden="1" w:qFormat="1"/>
    <w:lsdException w:name="page number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Keyboard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0"/>
    <w:next w:val="a0"/>
    <w:qFormat/>
    <w:pPr>
      <w:keepNext/>
      <w:keepLines/>
      <w:numPr>
        <w:numId w:val="1"/>
      </w:numPr>
      <w:spacing w:before="240" w:after="480" w:line="800" w:lineRule="exact"/>
      <w:jc w:val="center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qFormat/>
    <w:pPr>
      <w:keepNext/>
      <w:keepLines/>
      <w:numPr>
        <w:ilvl w:val="1"/>
        <w:numId w:val="1"/>
      </w:numPr>
      <w:spacing w:before="240" w:after="240" w:line="640" w:lineRule="exact"/>
      <w:jc w:val="left"/>
      <w:outlineLvl w:val="1"/>
    </w:pPr>
    <w:rPr>
      <w:rFonts w:eastAsia="黑体"/>
      <w:b/>
      <w:bCs/>
      <w:sz w:val="28"/>
      <w:szCs w:val="32"/>
    </w:rPr>
  </w:style>
  <w:style w:type="paragraph" w:styleId="3">
    <w:name w:val="heading 3"/>
    <w:basedOn w:val="a0"/>
    <w:next w:val="a0"/>
    <w:link w:val="30"/>
    <w:qFormat/>
    <w:pPr>
      <w:keepNext/>
      <w:keepLines/>
      <w:spacing w:before="240" w:after="240" w:line="400" w:lineRule="exact"/>
      <w:jc w:val="left"/>
      <w:outlineLvl w:val="2"/>
    </w:pPr>
    <w:rPr>
      <w:rFonts w:eastAsia="黑体"/>
      <w:b/>
      <w:bCs/>
      <w:sz w:val="24"/>
      <w:szCs w:val="21"/>
    </w:rPr>
  </w:style>
  <w:style w:type="paragraph" w:styleId="4">
    <w:name w:val="heading 4"/>
    <w:basedOn w:val="a0"/>
    <w:next w:val="a0"/>
    <w:qFormat/>
    <w:pPr>
      <w:keepNext/>
      <w:keepLines/>
      <w:spacing w:before="120" w:after="120" w:line="400" w:lineRule="exact"/>
      <w:jc w:val="left"/>
      <w:outlineLvl w:val="3"/>
    </w:pPr>
    <w:rPr>
      <w:rFonts w:eastAsia="黑体"/>
      <w:bCs/>
      <w:szCs w:val="28"/>
    </w:rPr>
  </w:style>
  <w:style w:type="paragraph" w:styleId="5">
    <w:name w:val="heading 5"/>
    <w:basedOn w:val="a0"/>
    <w:next w:val="a0"/>
    <w:qFormat/>
    <w:pPr>
      <w:keepNext/>
      <w:keepLines/>
      <w:numPr>
        <w:ilvl w:val="4"/>
        <w:numId w:val="1"/>
      </w:numPr>
      <w:spacing w:beforeLines="50" w:before="50" w:line="400" w:lineRule="exact"/>
      <w:jc w:val="center"/>
      <w:outlineLvl w:val="4"/>
    </w:pPr>
    <w:rPr>
      <w:bCs/>
      <w:szCs w:val="21"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afterLines="100" w:after="100" w:line="400" w:lineRule="exact"/>
      <w:jc w:val="center"/>
      <w:outlineLvl w:val="5"/>
    </w:pPr>
    <w:rPr>
      <w:rFonts w:eastAsia="楷体_GB2312"/>
      <w:bCs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Lines="100" w:before="100" w:line="400" w:lineRule="exact"/>
      <w:jc w:val="center"/>
      <w:outlineLvl w:val="6"/>
    </w:pPr>
    <w:rPr>
      <w:bCs/>
      <w:szCs w:val="32"/>
    </w:rPr>
  </w:style>
  <w:style w:type="paragraph" w:styleId="8">
    <w:name w:val="heading 8"/>
    <w:basedOn w:val="a0"/>
    <w:next w:val="a0"/>
    <w:qFormat/>
    <w:pPr>
      <w:keepNext/>
      <w:keepLines/>
      <w:numPr>
        <w:ilvl w:val="7"/>
        <w:numId w:val="1"/>
      </w:numPr>
      <w:spacing w:afterLines="50" w:after="50" w:line="400" w:lineRule="exact"/>
      <w:jc w:val="center"/>
      <w:outlineLvl w:val="7"/>
    </w:pPr>
    <w:rPr>
      <w:color w:val="000000"/>
      <w:szCs w:val="21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360" w:after="240" w:line="600" w:lineRule="auto"/>
      <w:jc w:val="center"/>
      <w:outlineLvl w:val="8"/>
    </w:pPr>
    <w:rPr>
      <w:rFonts w:eastAsia="黑体"/>
      <w:b/>
      <w:sz w:val="32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qFormat/>
    <w:pPr>
      <w:ind w:left="1260"/>
      <w:jc w:val="left"/>
    </w:pPr>
    <w:rPr>
      <w:sz w:val="18"/>
      <w:szCs w:val="18"/>
    </w:rPr>
  </w:style>
  <w:style w:type="paragraph" w:styleId="a4">
    <w:name w:val="caption"/>
    <w:basedOn w:val="a0"/>
    <w:next w:val="a0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5">
    <w:name w:val="annotation text"/>
    <w:basedOn w:val="a0"/>
    <w:semiHidden/>
    <w:qFormat/>
    <w:pPr>
      <w:jc w:val="left"/>
    </w:pPr>
    <w:rPr>
      <w:szCs w:val="20"/>
    </w:rPr>
  </w:style>
  <w:style w:type="paragraph" w:styleId="TOC5">
    <w:name w:val="toc 5"/>
    <w:basedOn w:val="a0"/>
    <w:next w:val="a0"/>
    <w:uiPriority w:val="39"/>
    <w:qFormat/>
    <w:pPr>
      <w:ind w:left="840"/>
      <w:jc w:val="left"/>
    </w:pPr>
    <w:rPr>
      <w:sz w:val="18"/>
      <w:szCs w:val="18"/>
    </w:rPr>
  </w:style>
  <w:style w:type="paragraph" w:styleId="TOC3">
    <w:name w:val="toc 3"/>
    <w:basedOn w:val="a0"/>
    <w:next w:val="a0"/>
    <w:uiPriority w:val="39"/>
    <w:qFormat/>
    <w:pPr>
      <w:ind w:left="420"/>
      <w:jc w:val="left"/>
    </w:pPr>
    <w:rPr>
      <w:i/>
      <w:iCs/>
      <w:sz w:val="20"/>
      <w:szCs w:val="20"/>
    </w:rPr>
  </w:style>
  <w:style w:type="paragraph" w:styleId="TOC8">
    <w:name w:val="toc 8"/>
    <w:basedOn w:val="a0"/>
    <w:next w:val="a0"/>
    <w:uiPriority w:val="39"/>
    <w:qFormat/>
    <w:pPr>
      <w:ind w:left="1470"/>
      <w:jc w:val="left"/>
    </w:pPr>
    <w:rPr>
      <w:sz w:val="18"/>
      <w:szCs w:val="18"/>
    </w:rPr>
  </w:style>
  <w:style w:type="paragraph" w:styleId="a6">
    <w:name w:val="Balloon Text"/>
    <w:basedOn w:val="a0"/>
    <w:semiHidden/>
    <w:qFormat/>
    <w:rPr>
      <w:sz w:val="18"/>
      <w:szCs w:val="18"/>
    </w:rPr>
  </w:style>
  <w:style w:type="paragraph" w:styleId="a7">
    <w:name w:val="footer"/>
    <w:basedOn w:val="a0"/>
    <w:link w:val="a8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0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qFormat/>
    <w:pPr>
      <w:tabs>
        <w:tab w:val="left" w:pos="420"/>
        <w:tab w:val="right" w:leader="dot" w:pos="9304"/>
      </w:tabs>
      <w:spacing w:before="120" w:after="120"/>
      <w:jc w:val="left"/>
    </w:pPr>
    <w:rPr>
      <w:b/>
      <w:bCs/>
      <w:caps/>
      <w:sz w:val="20"/>
      <w:szCs w:val="20"/>
    </w:rPr>
  </w:style>
  <w:style w:type="paragraph" w:styleId="TOC4">
    <w:name w:val="toc 4"/>
    <w:basedOn w:val="a0"/>
    <w:next w:val="a0"/>
    <w:uiPriority w:val="39"/>
    <w:pPr>
      <w:ind w:left="630"/>
      <w:jc w:val="left"/>
    </w:pPr>
    <w:rPr>
      <w:sz w:val="18"/>
      <w:szCs w:val="18"/>
    </w:rPr>
  </w:style>
  <w:style w:type="paragraph" w:styleId="TOC6">
    <w:name w:val="toc 6"/>
    <w:basedOn w:val="a0"/>
    <w:next w:val="a0"/>
    <w:uiPriority w:val="39"/>
    <w:qFormat/>
    <w:pPr>
      <w:ind w:left="1050"/>
      <w:jc w:val="left"/>
    </w:pPr>
    <w:rPr>
      <w:sz w:val="18"/>
      <w:szCs w:val="18"/>
    </w:rPr>
  </w:style>
  <w:style w:type="paragraph" w:styleId="TOC2">
    <w:name w:val="toc 2"/>
    <w:basedOn w:val="a0"/>
    <w:next w:val="a0"/>
    <w:uiPriority w:val="39"/>
    <w:qFormat/>
    <w:pPr>
      <w:ind w:left="210"/>
      <w:jc w:val="left"/>
    </w:pPr>
    <w:rPr>
      <w:smallCaps/>
      <w:sz w:val="20"/>
      <w:szCs w:val="20"/>
    </w:rPr>
  </w:style>
  <w:style w:type="paragraph" w:styleId="TOC9">
    <w:name w:val="toc 9"/>
    <w:basedOn w:val="a0"/>
    <w:next w:val="a0"/>
    <w:uiPriority w:val="39"/>
    <w:qFormat/>
    <w:pPr>
      <w:ind w:left="1680"/>
      <w:jc w:val="left"/>
    </w:pPr>
    <w:rPr>
      <w:sz w:val="18"/>
      <w:szCs w:val="18"/>
    </w:rPr>
  </w:style>
  <w:style w:type="paragraph" w:styleId="aa">
    <w:name w:val="Normal (Web)"/>
    <w:basedOn w:val="a0"/>
    <w:qFormat/>
    <w:pPr>
      <w:spacing w:beforeAutospacing="1" w:afterAutospacing="1"/>
      <w:jc w:val="left"/>
    </w:pPr>
    <w:rPr>
      <w:kern w:val="0"/>
      <w:sz w:val="24"/>
    </w:rPr>
  </w:style>
  <w:style w:type="table" w:styleId="ab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age number"/>
    <w:basedOn w:val="a1"/>
    <w:qFormat/>
  </w:style>
  <w:style w:type="character" w:styleId="ad">
    <w:name w:val="FollowedHyperlink"/>
    <w:basedOn w:val="a1"/>
    <w:qFormat/>
    <w:rPr>
      <w:color w:val="954F72" w:themeColor="followedHyperlink"/>
      <w:u w:val="single"/>
    </w:rPr>
  </w:style>
  <w:style w:type="character" w:styleId="ae">
    <w:name w:val="Hyperlink"/>
    <w:uiPriority w:val="99"/>
    <w:qFormat/>
    <w:rPr>
      <w:color w:val="0000FF"/>
      <w:u w:val="single"/>
    </w:rPr>
  </w:style>
  <w:style w:type="character" w:styleId="af">
    <w:name w:val="annotation reference"/>
    <w:semiHidden/>
    <w:qFormat/>
    <w:rPr>
      <w:sz w:val="21"/>
      <w:szCs w:val="21"/>
    </w:rPr>
  </w:style>
  <w:style w:type="character" w:customStyle="1" w:styleId="a8">
    <w:name w:val="页脚 字符"/>
    <w:link w:val="a7"/>
    <w:uiPriority w:val="99"/>
    <w:qFormat/>
    <w:rPr>
      <w:rFonts w:eastAsia="宋体"/>
      <w:kern w:val="2"/>
      <w:sz w:val="18"/>
      <w:szCs w:val="18"/>
      <w:lang w:val="en-US" w:eastAsia="zh-CN" w:bidi="ar-SA"/>
    </w:rPr>
  </w:style>
  <w:style w:type="paragraph" w:customStyle="1" w:styleId="1818201">
    <w:name w:val="样式 居中 段前: 18 磅 段后: 18 磅 行距: 固定值 20 磅1"/>
    <w:basedOn w:val="a0"/>
    <w:qFormat/>
    <w:pPr>
      <w:spacing w:before="360" w:after="360" w:line="400" w:lineRule="exact"/>
      <w:jc w:val="center"/>
    </w:pPr>
    <w:rPr>
      <w:rFonts w:cs="宋体"/>
      <w:b/>
      <w:sz w:val="32"/>
      <w:szCs w:val="20"/>
    </w:rPr>
  </w:style>
  <w:style w:type="paragraph" w:customStyle="1" w:styleId="1252101">
    <w:name w:val="样式 样式 样式 宋体 小四 行距: 多倍行距 1.25 字行 + 首行缩进:  2 字符1 + 首行缩进:  0 字符1"/>
    <w:basedOn w:val="a0"/>
    <w:qFormat/>
    <w:pPr>
      <w:spacing w:line="360" w:lineRule="auto"/>
      <w:ind w:firstLine="425"/>
    </w:pPr>
    <w:rPr>
      <w:rFonts w:cs="宋体"/>
      <w:sz w:val="24"/>
      <w:szCs w:val="20"/>
    </w:rPr>
  </w:style>
  <w:style w:type="paragraph" w:customStyle="1" w:styleId="MTDisplayEquation">
    <w:name w:val="MTDisplayEquation"/>
    <w:basedOn w:val="a0"/>
    <w:next w:val="a0"/>
    <w:qFormat/>
    <w:pPr>
      <w:tabs>
        <w:tab w:val="center" w:pos="4540"/>
        <w:tab w:val="right" w:pos="9080"/>
      </w:tabs>
      <w:spacing w:line="300" w:lineRule="auto"/>
    </w:pPr>
    <w:rPr>
      <w:szCs w:val="20"/>
    </w:rPr>
  </w:style>
  <w:style w:type="paragraph" w:customStyle="1" w:styleId="1251">
    <w:name w:val="样式 小四 行距: 多倍行距 1.25 字行1"/>
    <w:basedOn w:val="a0"/>
    <w:qFormat/>
    <w:pPr>
      <w:spacing w:line="400" w:lineRule="exact"/>
    </w:pPr>
    <w:rPr>
      <w:rFonts w:cs="宋体"/>
      <w:sz w:val="24"/>
      <w:szCs w:val="20"/>
    </w:rPr>
  </w:style>
  <w:style w:type="paragraph" w:customStyle="1" w:styleId="a">
    <w:name w:val="附录"/>
    <w:basedOn w:val="8"/>
    <w:next w:val="a0"/>
    <w:qFormat/>
    <w:pPr>
      <w:numPr>
        <w:numId w:val="2"/>
      </w:numPr>
      <w:spacing w:before="240" w:after="480" w:line="800" w:lineRule="exact"/>
    </w:pPr>
    <w:rPr>
      <w:rFonts w:eastAsia="黑体"/>
      <w:b/>
      <w:color w:val="auto"/>
      <w:sz w:val="32"/>
    </w:rPr>
  </w:style>
  <w:style w:type="paragraph" w:customStyle="1" w:styleId="125210">
    <w:name w:val="样式 样式 样式 宋体 小四 行距: 多倍行距 1.25 字行 + 首行缩进:  2 字符1 + 首行缩进:  0 字符"/>
    <w:basedOn w:val="a0"/>
    <w:qFormat/>
    <w:pPr>
      <w:spacing w:line="400" w:lineRule="exact"/>
    </w:pPr>
    <w:rPr>
      <w:rFonts w:cs="宋体"/>
      <w:sz w:val="24"/>
      <w:szCs w:val="20"/>
    </w:rPr>
  </w:style>
  <w:style w:type="paragraph" w:customStyle="1" w:styleId="10">
    <w:name w:val="正文1"/>
    <w:basedOn w:val="1251"/>
    <w:qFormat/>
    <w:rPr>
      <w:sz w:val="21"/>
      <w:szCs w:val="21"/>
    </w:rPr>
  </w:style>
  <w:style w:type="paragraph" w:customStyle="1" w:styleId="TOC10">
    <w:name w:val="TOC 标题1"/>
    <w:basedOn w:val="1"/>
    <w:next w:val="a0"/>
    <w:uiPriority w:val="39"/>
    <w:unhideWhenUsed/>
    <w:qFormat/>
    <w:pPr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Cs w:val="32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character" w:customStyle="1" w:styleId="30">
    <w:name w:val="标题 3 字符"/>
    <w:basedOn w:val="a1"/>
    <w:link w:val="3"/>
    <w:qFormat/>
    <w:rPr>
      <w:rFonts w:eastAsia="黑体"/>
      <w:b/>
      <w:bCs/>
      <w:kern w:val="2"/>
      <w:sz w:val="24"/>
      <w:szCs w:val="21"/>
    </w:rPr>
  </w:style>
  <w:style w:type="character" w:customStyle="1" w:styleId="20">
    <w:name w:val="标题 2 字符"/>
    <w:basedOn w:val="a1"/>
    <w:link w:val="2"/>
    <w:qFormat/>
    <w:rPr>
      <w:rFonts w:eastAsia="黑体"/>
      <w:b/>
      <w:bCs/>
      <w:kern w:val="2"/>
      <w:sz w:val="28"/>
      <w:szCs w:val="32"/>
    </w:rPr>
  </w:style>
  <w:style w:type="table" w:customStyle="1" w:styleId="11">
    <w:name w:val="网格型浅色1"/>
    <w:basedOn w:val="a2"/>
    <w:uiPriority w:val="40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eader" Target="header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enting\Desktop\imbus_Word_&#21333;&#39029;_&#27169;&#26495;_CN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BD3485C-B82C-4604-9FA6-FEE00941E4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imbus_Word_单页_模板_CN.dot</Template>
  <TotalTime>769</TotalTime>
  <Pages>129</Pages>
  <Words>3516</Words>
  <Characters>20045</Characters>
  <Application>Microsoft Office Word</Application>
  <DocSecurity>0</DocSecurity>
  <Lines>167</Lines>
  <Paragraphs>47</Paragraphs>
  <ScaleCrop>false</ScaleCrop>
  <Company>WWW.YlmF.CoM</Company>
  <LinksUpToDate>false</LinksUpToDate>
  <CharactersWithSpaces>23514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Word 模板</dc:title>
  <dc:creator>shenting</dc:creator>
  <cp:lastModifiedBy>BHY q</cp:lastModifiedBy>
  <cp:revision>599</cp:revision>
  <cp:lastPrinted>2009-11-25T09:35:00Z</cp:lastPrinted>
  <dcterms:created xsi:type="dcterms:W3CDTF">2020-07-29T06:47:00Z</dcterms:created>
  <dcterms:modified xsi:type="dcterms:W3CDTF">2023-10-11T01:19:00Z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所有者">
    <vt:lpwstr>周震漪</vt:lpwstr>
  </property>
  <property fmtid="{D5CDD505-2E9C-101B-9397-08002B2CF9AE}" pid="3" name="完成日期">
    <vt:lpwstr>2009年7月5日 </vt:lpwstr>
  </property>
  <property fmtid="{D5CDD505-2E9C-101B-9397-08002B2CF9AE}" pid="4" name="状态">
    <vt:lpwstr>草稿</vt:lpwstr>
  </property>
  <property fmtid="{D5CDD505-2E9C-101B-9397-08002B2CF9AE}" pid="5" name="版本号">
    <vt:lpwstr>0.1</vt:lpwstr>
  </property>
  <property fmtid="{D5CDD505-2E9C-101B-9397-08002B2CF9AE}" pid="6" name="KSOProductBuildVer">
    <vt:lpwstr>2052-11.1.0.12763</vt:lpwstr>
  </property>
  <property fmtid="{D5CDD505-2E9C-101B-9397-08002B2CF9AE}" pid="7" name="ICV">
    <vt:lpwstr>C7C76AB24ACB45E9B043B5BE00782EC0</vt:lpwstr>
  </property>
</Properties>
</file>